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384FC" w14:textId="250E4483" w:rsidR="00361685" w:rsidRPr="008531D1" w:rsidRDefault="00F86558" w:rsidP="00B05AC4">
      <w:pPr>
        <w:spacing w:line="480" w:lineRule="auto"/>
        <w:contextualSpacing/>
        <w:rPr>
          <w:rFonts w:eastAsia="Times New Roman"/>
        </w:rPr>
      </w:pPr>
      <w:r>
        <w:rPr>
          <w:rFonts w:eastAsia="Times New Roman"/>
          <w:b/>
          <w:bCs/>
          <w:color w:val="000000"/>
        </w:rPr>
        <w:t>W</w:t>
      </w:r>
      <w:r w:rsidR="00361685" w:rsidRPr="008531D1">
        <w:rPr>
          <w:rFonts w:eastAsia="Times New Roman"/>
          <w:b/>
          <w:bCs/>
          <w:color w:val="000000"/>
        </w:rPr>
        <w:t>hole-plant</w:t>
      </w:r>
      <w:r>
        <w:rPr>
          <w:rFonts w:eastAsia="Times New Roman"/>
          <w:b/>
          <w:bCs/>
          <w:color w:val="000000"/>
        </w:rPr>
        <w:t xml:space="preserve"> growth and leaf-level nitrogen responses </w:t>
      </w:r>
      <w:r w:rsidR="00361685" w:rsidRPr="008531D1">
        <w:rPr>
          <w:rFonts w:eastAsia="Times New Roman"/>
          <w:b/>
          <w:bCs/>
          <w:color w:val="000000"/>
        </w:rPr>
        <w:t>to soil nitrogen addition</w:t>
      </w:r>
      <w:r>
        <w:rPr>
          <w:rFonts w:eastAsia="Times New Roman"/>
          <w:b/>
          <w:bCs/>
          <w:color w:val="000000"/>
        </w:rPr>
        <w:t xml:space="preserve"> are inversely correlated</w:t>
      </w:r>
      <w:r w:rsidR="00361685" w:rsidRPr="008531D1">
        <w:rPr>
          <w:rFonts w:eastAsia="Times New Roman"/>
          <w:b/>
          <w:bCs/>
          <w:color w:val="000000"/>
        </w:rPr>
        <w:t xml:space="preserve"> in grasslands</w:t>
      </w:r>
    </w:p>
    <w:p w14:paraId="70917968" w14:textId="292A900C" w:rsidR="00361685" w:rsidRPr="00771C52" w:rsidRDefault="00361685" w:rsidP="00B05AC4">
      <w:pPr>
        <w:spacing w:line="480" w:lineRule="auto"/>
        <w:contextualSpacing/>
        <w:rPr>
          <w:rFonts w:eastAsia="Times New Roman"/>
        </w:rPr>
      </w:pPr>
      <w:r w:rsidRPr="001B44B1">
        <w:rPr>
          <w:rFonts w:eastAsia="Times New Roman"/>
          <w:color w:val="000000"/>
        </w:rPr>
        <w:t>Nicholas G. Smith</w:t>
      </w:r>
      <w:r w:rsidRPr="00771C52">
        <w:rPr>
          <w:rFonts w:eastAsia="Times New Roman"/>
          <w:color w:val="000000"/>
          <w:vertAlign w:val="superscript"/>
        </w:rPr>
        <w:t>1,*</w:t>
      </w:r>
      <w:r w:rsidRPr="00771C52">
        <w:rPr>
          <w:rFonts w:eastAsia="Times New Roman"/>
          <w:color w:val="000000"/>
        </w:rPr>
        <w:t>,</w:t>
      </w:r>
      <w:r w:rsidRPr="00771C52">
        <w:rPr>
          <w:rFonts w:eastAsia="Times New Roman"/>
          <w:color w:val="000000"/>
          <w:vertAlign w:val="superscript"/>
        </w:rPr>
        <w:t xml:space="preserve"> </w:t>
      </w:r>
      <w:commentRangeStart w:id="0"/>
      <w:r w:rsidRPr="00771C52">
        <w:rPr>
          <w:rFonts w:eastAsia="Times New Roman"/>
          <w:color w:val="000000"/>
        </w:rPr>
        <w:t>Elizabeth F. Waring</w:t>
      </w:r>
      <w:r w:rsidRPr="00771C52">
        <w:rPr>
          <w:rFonts w:eastAsia="Times New Roman"/>
          <w:color w:val="000000"/>
          <w:vertAlign w:val="superscript"/>
        </w:rPr>
        <w:t>1,2</w:t>
      </w:r>
      <w:r w:rsidRPr="00771C52">
        <w:rPr>
          <w:rFonts w:eastAsia="Times New Roman"/>
          <w:color w:val="000000"/>
        </w:rPr>
        <w:t>,</w:t>
      </w:r>
      <w:r w:rsidR="007A6CA7" w:rsidRPr="00771C52">
        <w:rPr>
          <w:rFonts w:eastAsia="Times New Roman"/>
          <w:color w:val="000000"/>
        </w:rPr>
        <w:t xml:space="preserve"> Risa E. McNellis</w:t>
      </w:r>
      <w:r w:rsidR="007A6CA7" w:rsidRPr="00771C52">
        <w:rPr>
          <w:rFonts w:eastAsia="Times New Roman"/>
          <w:color w:val="000000"/>
          <w:vertAlign w:val="superscript"/>
        </w:rPr>
        <w:t>1</w:t>
      </w:r>
      <w:r w:rsidR="007A6CA7" w:rsidRPr="00771C52">
        <w:rPr>
          <w:rFonts w:eastAsia="Times New Roman"/>
          <w:color w:val="000000"/>
        </w:rPr>
        <w:t>,</w:t>
      </w:r>
      <w:r w:rsidRPr="00771C52">
        <w:rPr>
          <w:rFonts w:eastAsia="Times New Roman"/>
          <w:color w:val="000000"/>
        </w:rPr>
        <w:t xml:space="preserve"> …, </w:t>
      </w:r>
      <w:commentRangeEnd w:id="0"/>
      <w:r w:rsidR="003D09AF">
        <w:rPr>
          <w:rStyle w:val="CommentReference"/>
        </w:rPr>
        <w:commentReference w:id="0"/>
      </w:r>
      <w:r w:rsidRPr="00771C52">
        <w:rPr>
          <w:rFonts w:eastAsia="Times New Roman"/>
          <w:color w:val="000000"/>
        </w:rPr>
        <w:t xml:space="preserve">Nutrient </w:t>
      </w:r>
      <w:proofErr w:type="spellStart"/>
      <w:r w:rsidRPr="00771C52">
        <w:rPr>
          <w:rFonts w:eastAsia="Times New Roman"/>
          <w:color w:val="000000"/>
        </w:rPr>
        <w:t>Network</w:t>
      </w:r>
      <w:r w:rsidR="008E7B36">
        <w:rPr>
          <w:rFonts w:eastAsia="Times New Roman"/>
          <w:color w:val="000000"/>
          <w:vertAlign w:val="superscript"/>
        </w:rPr>
        <w:t>x</w:t>
      </w:r>
      <w:proofErr w:type="spellEnd"/>
    </w:p>
    <w:p w14:paraId="17EB7E06" w14:textId="77777777" w:rsidR="00361685" w:rsidRPr="00771C52" w:rsidRDefault="00361685" w:rsidP="00B05AC4">
      <w:pPr>
        <w:spacing w:line="480" w:lineRule="auto"/>
        <w:contextualSpacing/>
        <w:rPr>
          <w:rFonts w:eastAsia="Times New Roman"/>
        </w:rPr>
      </w:pPr>
      <w:r w:rsidRPr="00771C52">
        <w:rPr>
          <w:rFonts w:eastAsia="Times New Roman"/>
          <w:color w:val="000000"/>
          <w:vertAlign w:val="superscript"/>
        </w:rPr>
        <w:t> </w:t>
      </w:r>
    </w:p>
    <w:p w14:paraId="404E6DBE" w14:textId="77777777" w:rsidR="00361685" w:rsidRPr="00771C52" w:rsidRDefault="00361685" w:rsidP="00B05AC4">
      <w:pPr>
        <w:spacing w:line="480" w:lineRule="auto"/>
        <w:contextualSpacing/>
        <w:rPr>
          <w:rFonts w:eastAsia="Times New Roman"/>
        </w:rPr>
      </w:pPr>
      <w:r w:rsidRPr="00771C52">
        <w:rPr>
          <w:rFonts w:eastAsia="Times New Roman"/>
          <w:color w:val="000000"/>
          <w:vertAlign w:val="superscript"/>
        </w:rPr>
        <w:t>1</w:t>
      </w:r>
      <w:r w:rsidRPr="00771C52">
        <w:rPr>
          <w:rFonts w:eastAsia="Times New Roman"/>
          <w:color w:val="000000"/>
        </w:rPr>
        <w:t>Department of Biological Sciences, Texas Tech University, Lubbock, TX 79409, USA</w:t>
      </w:r>
    </w:p>
    <w:p w14:paraId="1BD4E964" w14:textId="77777777" w:rsidR="00361685" w:rsidRPr="00771C52" w:rsidRDefault="00361685" w:rsidP="00B05AC4">
      <w:pPr>
        <w:spacing w:line="480" w:lineRule="auto"/>
        <w:contextualSpacing/>
        <w:rPr>
          <w:rFonts w:eastAsia="Times New Roman"/>
        </w:rPr>
      </w:pPr>
      <w:r w:rsidRPr="00771C52">
        <w:rPr>
          <w:rFonts w:eastAsia="Times New Roman"/>
          <w:color w:val="000000"/>
          <w:vertAlign w:val="superscript"/>
        </w:rPr>
        <w:t>2</w:t>
      </w:r>
      <w:r w:rsidRPr="00771C52">
        <w:rPr>
          <w:rFonts w:eastAsia="Times New Roman"/>
          <w:color w:val="000000"/>
        </w:rPr>
        <w:t>Northeastern State University</w:t>
      </w:r>
    </w:p>
    <w:p w14:paraId="75F34000" w14:textId="3DF8283C" w:rsidR="00361685" w:rsidRPr="00771C52" w:rsidRDefault="008E7B36" w:rsidP="00B05AC4">
      <w:pPr>
        <w:spacing w:line="480" w:lineRule="auto"/>
        <w:contextualSpacing/>
        <w:rPr>
          <w:rFonts w:eastAsia="Times New Roman"/>
        </w:rPr>
      </w:pPr>
      <w:proofErr w:type="spellStart"/>
      <w:r>
        <w:rPr>
          <w:rFonts w:eastAsia="Times New Roman"/>
          <w:color w:val="000000"/>
          <w:vertAlign w:val="superscript"/>
        </w:rPr>
        <w:t>x</w:t>
      </w:r>
      <w:r w:rsidR="00361685" w:rsidRPr="00771C52">
        <w:rPr>
          <w:rFonts w:eastAsia="Times New Roman"/>
          <w:color w:val="000000"/>
        </w:rPr>
        <w:t>University</w:t>
      </w:r>
      <w:proofErr w:type="spellEnd"/>
      <w:r w:rsidR="00361685" w:rsidRPr="00771C52">
        <w:rPr>
          <w:rFonts w:eastAsia="Times New Roman"/>
          <w:color w:val="000000"/>
        </w:rPr>
        <w:t xml:space="preserve"> of Minnesota</w:t>
      </w:r>
    </w:p>
    <w:p w14:paraId="0FEB283B" w14:textId="77777777" w:rsidR="00361685" w:rsidRPr="00771C52" w:rsidRDefault="00361685" w:rsidP="00B05AC4">
      <w:pPr>
        <w:spacing w:line="480" w:lineRule="auto"/>
        <w:contextualSpacing/>
        <w:rPr>
          <w:rFonts w:eastAsia="Times New Roman"/>
        </w:rPr>
      </w:pPr>
      <w:r w:rsidRPr="00771C52">
        <w:rPr>
          <w:rFonts w:eastAsia="Times New Roman"/>
          <w:color w:val="000000"/>
        </w:rPr>
        <w:t> </w:t>
      </w:r>
    </w:p>
    <w:p w14:paraId="4B730605" w14:textId="77777777" w:rsidR="00361685" w:rsidRPr="00771C52" w:rsidRDefault="00361685" w:rsidP="00B05AC4">
      <w:pPr>
        <w:spacing w:line="480" w:lineRule="auto"/>
        <w:contextualSpacing/>
        <w:rPr>
          <w:rFonts w:eastAsia="Times New Roman"/>
        </w:rPr>
      </w:pPr>
      <w:r w:rsidRPr="00771C52">
        <w:rPr>
          <w:rFonts w:eastAsia="Times New Roman"/>
          <w:color w:val="000000"/>
          <w:vertAlign w:val="superscript"/>
        </w:rPr>
        <w:t>*</w:t>
      </w:r>
      <w:r w:rsidRPr="00771C52">
        <w:rPr>
          <w:rFonts w:eastAsia="Times New Roman"/>
          <w:color w:val="000000"/>
        </w:rPr>
        <w:t>Correspondence to:</w:t>
      </w:r>
    </w:p>
    <w:p w14:paraId="16BADC90" w14:textId="77777777" w:rsidR="00361685" w:rsidRPr="00771C52" w:rsidRDefault="00361685" w:rsidP="00B05AC4">
      <w:pPr>
        <w:spacing w:line="480" w:lineRule="auto"/>
        <w:contextualSpacing/>
        <w:rPr>
          <w:rFonts w:eastAsia="Times New Roman"/>
        </w:rPr>
      </w:pPr>
      <w:r w:rsidRPr="00771C52">
        <w:rPr>
          <w:rFonts w:eastAsia="Times New Roman"/>
          <w:color w:val="000000"/>
        </w:rPr>
        <w:t>Nicholas G. Smith</w:t>
      </w:r>
    </w:p>
    <w:p w14:paraId="19AC45A0" w14:textId="77777777" w:rsidR="00361685" w:rsidRPr="00771C52" w:rsidRDefault="00361685" w:rsidP="00B05AC4">
      <w:pPr>
        <w:spacing w:line="480" w:lineRule="auto"/>
        <w:contextualSpacing/>
        <w:rPr>
          <w:rFonts w:eastAsia="Times New Roman"/>
        </w:rPr>
      </w:pPr>
      <w:r w:rsidRPr="00771C52">
        <w:rPr>
          <w:rFonts w:eastAsia="Times New Roman"/>
          <w:color w:val="000000"/>
        </w:rPr>
        <w:t>2901 Main St.</w:t>
      </w:r>
    </w:p>
    <w:p w14:paraId="00F7BF47" w14:textId="77777777" w:rsidR="00361685" w:rsidRPr="00771C52" w:rsidRDefault="00361685" w:rsidP="00B05AC4">
      <w:pPr>
        <w:spacing w:line="480" w:lineRule="auto"/>
        <w:contextualSpacing/>
        <w:rPr>
          <w:rFonts w:eastAsia="Times New Roman"/>
        </w:rPr>
      </w:pPr>
      <w:r w:rsidRPr="00771C52">
        <w:rPr>
          <w:rFonts w:eastAsia="Times New Roman"/>
          <w:color w:val="000000"/>
        </w:rPr>
        <w:t>Lubbock, TX 79409</w:t>
      </w:r>
    </w:p>
    <w:p w14:paraId="3B71CA74" w14:textId="77777777" w:rsidR="00361685" w:rsidRPr="00771C52" w:rsidRDefault="00361685" w:rsidP="00B05AC4">
      <w:pPr>
        <w:spacing w:line="480" w:lineRule="auto"/>
        <w:contextualSpacing/>
        <w:rPr>
          <w:rFonts w:eastAsia="Times New Roman"/>
        </w:rPr>
      </w:pPr>
      <w:r w:rsidRPr="00771C52">
        <w:rPr>
          <w:rFonts w:eastAsia="Times New Roman"/>
          <w:color w:val="000000"/>
        </w:rPr>
        <w:t>Phone: 806-834-7363</w:t>
      </w:r>
    </w:p>
    <w:p w14:paraId="17709ECF" w14:textId="77777777" w:rsidR="00361685" w:rsidRPr="00771C52" w:rsidRDefault="00361685" w:rsidP="00B05AC4">
      <w:pPr>
        <w:spacing w:line="480" w:lineRule="auto"/>
        <w:contextualSpacing/>
        <w:rPr>
          <w:rFonts w:eastAsia="Times New Roman"/>
        </w:rPr>
      </w:pPr>
      <w:r w:rsidRPr="00771C52">
        <w:rPr>
          <w:rFonts w:eastAsia="Times New Roman"/>
          <w:color w:val="000000"/>
        </w:rPr>
        <w:t>Email: nick.smith@ttu.edu</w:t>
      </w:r>
    </w:p>
    <w:p w14:paraId="0AE2F9EE" w14:textId="77777777" w:rsidR="007A6CA7" w:rsidRPr="00771C52" w:rsidRDefault="007A6CA7" w:rsidP="00B05AC4">
      <w:pPr>
        <w:spacing w:line="480" w:lineRule="auto"/>
        <w:contextualSpacing/>
        <w:rPr>
          <w:rFonts w:eastAsia="Times New Roman"/>
          <w:b/>
          <w:bCs/>
          <w:color w:val="000000"/>
        </w:rPr>
      </w:pPr>
      <w:r w:rsidRPr="00FC33B1">
        <w:rPr>
          <w:rFonts w:eastAsia="Times New Roman"/>
          <w:b/>
          <w:bCs/>
          <w:color w:val="000000"/>
        </w:rPr>
        <w:br w:type="page"/>
      </w:r>
    </w:p>
    <w:p w14:paraId="568921E5" w14:textId="12596777" w:rsidR="00361685" w:rsidRPr="00771C52" w:rsidRDefault="00361685" w:rsidP="00B05AC4">
      <w:pPr>
        <w:spacing w:line="480" w:lineRule="auto"/>
        <w:contextualSpacing/>
        <w:rPr>
          <w:rFonts w:eastAsia="Times New Roman"/>
        </w:rPr>
      </w:pPr>
      <w:r w:rsidRPr="00771C52">
        <w:rPr>
          <w:rFonts w:eastAsia="Times New Roman"/>
          <w:b/>
          <w:bCs/>
          <w:color w:val="000000"/>
        </w:rPr>
        <w:lastRenderedPageBreak/>
        <w:t>Abstract</w:t>
      </w:r>
    </w:p>
    <w:p w14:paraId="65E63EF5" w14:textId="12695699" w:rsidR="00361685" w:rsidRPr="00771C52" w:rsidRDefault="00361685" w:rsidP="00B05AC4">
      <w:pPr>
        <w:spacing w:line="480" w:lineRule="auto"/>
        <w:contextualSpacing/>
        <w:rPr>
          <w:rFonts w:eastAsia="Times New Roman"/>
        </w:rPr>
      </w:pPr>
      <w:r w:rsidRPr="00771C52">
        <w:rPr>
          <w:rFonts w:eastAsia="Times New Roman"/>
          <w:color w:val="000000"/>
        </w:rPr>
        <w:t>Terrestrial carbon and nitrogen cycles are closely coupled. As such, the land surface components of Earth System Models</w:t>
      </w:r>
      <w:r w:rsidR="008C53AA">
        <w:rPr>
          <w:rFonts w:eastAsia="Times New Roman"/>
          <w:color w:val="000000"/>
        </w:rPr>
        <w:t xml:space="preserve"> (ESMs)</w:t>
      </w:r>
      <w:r w:rsidRPr="00771C52">
        <w:rPr>
          <w:rFonts w:eastAsia="Times New Roman"/>
          <w:color w:val="000000"/>
        </w:rPr>
        <w:t xml:space="preserve"> are now beginning to include explicit nitrogen cycles</w:t>
      </w:r>
      <w:ins w:id="1" w:author="Eric Seabloom" w:date="2021-07-29T14:43:00Z">
        <w:r w:rsidR="00F65012">
          <w:rPr>
            <w:rFonts w:eastAsia="Times New Roman"/>
            <w:color w:val="000000"/>
          </w:rPr>
          <w:t>,</w:t>
        </w:r>
      </w:ins>
      <w:r w:rsidRPr="00771C52">
        <w:rPr>
          <w:rFonts w:eastAsia="Times New Roman"/>
          <w:color w:val="000000"/>
        </w:rPr>
        <w:t xml:space="preserve"> and this has been shown to alter carbon cycling dynamics and, thus, climate feedbacks. An </w:t>
      </w:r>
      <w:r w:rsidR="007A6CA7" w:rsidRPr="00771C52">
        <w:rPr>
          <w:rFonts w:eastAsia="Times New Roman"/>
          <w:color w:val="000000"/>
        </w:rPr>
        <w:t>assumption embedded</w:t>
      </w:r>
      <w:r w:rsidRPr="00771C52">
        <w:rPr>
          <w:rFonts w:eastAsia="Times New Roman"/>
          <w:color w:val="000000"/>
        </w:rPr>
        <w:t xml:space="preserve"> within these models is </w:t>
      </w:r>
      <w:r w:rsidR="007A6CA7" w:rsidRPr="00771C52">
        <w:rPr>
          <w:rFonts w:eastAsia="Times New Roman"/>
          <w:color w:val="000000"/>
        </w:rPr>
        <w:t>that there is a</w:t>
      </w:r>
      <w:r w:rsidRPr="00771C52">
        <w:rPr>
          <w:rFonts w:eastAsia="Times New Roman"/>
          <w:color w:val="000000"/>
        </w:rPr>
        <w:t xml:space="preserve"> </w:t>
      </w:r>
      <w:proofErr w:type="gramStart"/>
      <w:r w:rsidRPr="00771C52">
        <w:rPr>
          <w:rFonts w:eastAsia="Times New Roman"/>
          <w:color w:val="000000"/>
        </w:rPr>
        <w:t>positive correlations</w:t>
      </w:r>
      <w:proofErr w:type="gramEnd"/>
      <w:r w:rsidRPr="00771C52">
        <w:rPr>
          <w:rFonts w:eastAsia="Times New Roman"/>
          <w:color w:val="000000"/>
        </w:rPr>
        <w:t xml:space="preserve"> between soil nitrogen, leaf nitrogen per leaf area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and photosynthetic capacity</w:t>
      </w:r>
      <w:r w:rsidR="007A6CA7" w:rsidRPr="00771C52">
        <w:rPr>
          <w:rFonts w:eastAsia="Times New Roman"/>
          <w:color w:val="000000"/>
        </w:rPr>
        <w:t>. This assumption</w:t>
      </w:r>
      <w:r w:rsidRPr="00771C52">
        <w:rPr>
          <w:rFonts w:eastAsia="Times New Roman"/>
          <w:color w:val="000000"/>
        </w:rPr>
        <w:t xml:space="preserve"> results in greater simulated leaf assimilation capacity in areas with more soil nitrogen. While these relationships have some empirical support, other studies have shown that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and photosynthetic capacity are primarily determined by climate and that soil nitrogen availability, instead, leads to increased </w:t>
      </w:r>
      <w:r w:rsidR="008C53AA">
        <w:rPr>
          <w:rFonts w:eastAsia="Times New Roman"/>
          <w:color w:val="000000"/>
        </w:rPr>
        <w:t>structural</w:t>
      </w:r>
      <w:r w:rsidRPr="00771C52">
        <w:rPr>
          <w:rFonts w:eastAsia="Times New Roman"/>
          <w:color w:val="000000"/>
        </w:rPr>
        <w:t xml:space="preserve"> development </w:t>
      </w:r>
      <w:del w:id="2" w:author="Eric Seabloom" w:date="2021-07-29T14:43:00Z">
        <w:r w:rsidRPr="00771C52" w:rsidDel="00F65012">
          <w:rPr>
            <w:rFonts w:eastAsia="Times New Roman"/>
            <w:color w:val="000000"/>
          </w:rPr>
          <w:delText>and/</w:delText>
        </w:r>
      </w:del>
      <w:r w:rsidRPr="00771C52">
        <w:rPr>
          <w:rFonts w:eastAsia="Times New Roman"/>
          <w:color w:val="000000"/>
        </w:rPr>
        <w:t xml:space="preserve">or storage. Here, we reconcile these differences </w:t>
      </w:r>
      <w:r w:rsidR="007A6CA7" w:rsidRPr="00771C52">
        <w:rPr>
          <w:rFonts w:eastAsia="Times New Roman"/>
          <w:color w:val="000000"/>
        </w:rPr>
        <w:t xml:space="preserve">by comparing </w:t>
      </w:r>
      <w:r w:rsidRPr="00771C52">
        <w:rPr>
          <w:rFonts w:eastAsia="Times New Roman"/>
          <w:color w:val="000000"/>
        </w:rPr>
        <w:t xml:space="preserve">theory </w:t>
      </w:r>
      <w:r w:rsidR="007A6CA7" w:rsidRPr="00771C52">
        <w:rPr>
          <w:rFonts w:eastAsia="Times New Roman"/>
          <w:color w:val="000000"/>
        </w:rPr>
        <w:t xml:space="preserve">to </w:t>
      </w:r>
      <w:r w:rsidRPr="00771C52">
        <w:rPr>
          <w:rFonts w:eastAsia="Times New Roman"/>
          <w:color w:val="000000"/>
        </w:rPr>
        <w:t>data from a globally distributed experimental nitrogen addition network</w:t>
      </w:r>
      <w:r w:rsidR="007D52B6">
        <w:rPr>
          <w:rFonts w:eastAsia="Times New Roman"/>
          <w:color w:val="000000"/>
        </w:rPr>
        <w:t xml:space="preserve"> in grasslands</w:t>
      </w:r>
      <w:r w:rsidRPr="00771C52">
        <w:rPr>
          <w:rFonts w:eastAsia="Times New Roman"/>
          <w:color w:val="000000"/>
        </w:rPr>
        <w:t xml:space="preserve"> (Nutrient Network). We show that, across the network, soil nitrogen addition increases both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and aboveground plant biomass. However, we find that</w:t>
      </w:r>
      <w:r w:rsidR="008C53AA">
        <w:rPr>
          <w:rFonts w:eastAsia="Times New Roman"/>
          <w:color w:val="000000"/>
        </w:rPr>
        <w:t xml:space="preserve"> leaf traits and climate are better predictors of </w:t>
      </w:r>
      <w:proofErr w:type="spellStart"/>
      <w:r w:rsidR="008C53AA">
        <w:rPr>
          <w:rFonts w:eastAsia="Times New Roman"/>
          <w:i/>
          <w:color w:val="000000"/>
        </w:rPr>
        <w:t>N</w:t>
      </w:r>
      <w:r w:rsidR="008C53AA">
        <w:rPr>
          <w:rFonts w:eastAsia="Times New Roman"/>
          <w:color w:val="000000"/>
          <w:vertAlign w:val="subscript"/>
        </w:rPr>
        <w:t>area</w:t>
      </w:r>
      <w:proofErr w:type="spellEnd"/>
      <w:r w:rsidR="008C53AA">
        <w:rPr>
          <w:rFonts w:eastAsia="Times New Roman"/>
          <w:color w:val="000000"/>
        </w:rPr>
        <w:t xml:space="preserve"> than</w:t>
      </w:r>
      <w:r w:rsidRPr="00771C52">
        <w:rPr>
          <w:rFonts w:eastAsia="Times New Roman"/>
          <w:color w:val="000000"/>
        </w:rPr>
        <w:t xml:space="preserve"> soil nitrogen </w:t>
      </w:r>
      <w:r w:rsidR="008C53AA">
        <w:rPr>
          <w:rFonts w:eastAsia="Times New Roman"/>
          <w:color w:val="000000"/>
        </w:rPr>
        <w:t>treatment</w:t>
      </w:r>
      <w:r w:rsidRPr="00771C52">
        <w:rPr>
          <w:rFonts w:eastAsia="Times New Roman"/>
          <w:color w:val="000000"/>
        </w:rPr>
        <w:t xml:space="preserve">. Additionally, we find that the positive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response to soil nitrogen</w:t>
      </w:r>
      <w:r w:rsidR="00D06FFF">
        <w:rPr>
          <w:rFonts w:eastAsia="Times New Roman"/>
          <w:color w:val="000000"/>
        </w:rPr>
        <w:t xml:space="preserve"> is strongest when plants increase allocation to leaf mass per area, but not aboveground biomass</w:t>
      </w:r>
      <w:r w:rsidRPr="00771C52">
        <w:rPr>
          <w:rFonts w:eastAsia="Times New Roman"/>
          <w:color w:val="000000"/>
        </w:rPr>
        <w:t xml:space="preserve"> </w:t>
      </w:r>
      <w:r w:rsidR="00D06FFF">
        <w:rPr>
          <w:rFonts w:eastAsia="Times New Roman"/>
          <w:color w:val="000000"/>
        </w:rPr>
        <w:t>in response to soil nitrogen addition</w:t>
      </w:r>
      <w:r w:rsidRPr="00771C52">
        <w:rPr>
          <w:rFonts w:eastAsia="Times New Roman"/>
          <w:color w:val="000000"/>
        </w:rPr>
        <w:t xml:space="preserve">. These results reconcile discrepancies between past studies and shows that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is the product of both soil nitrogen availability as well as plant nitrogen demand</w:t>
      </w:r>
      <w:r w:rsidR="008C53AA">
        <w:rPr>
          <w:rFonts w:eastAsia="Times New Roman"/>
          <w:color w:val="000000"/>
        </w:rPr>
        <w:t xml:space="preserve"> to build biomass</w:t>
      </w:r>
      <w:r w:rsidRPr="00771C52">
        <w:rPr>
          <w:rFonts w:eastAsia="Times New Roman"/>
          <w:color w:val="000000"/>
        </w:rPr>
        <w:t xml:space="preserve">. That is, in cases where plants use added soil nitrogen to </w:t>
      </w:r>
      <w:r w:rsidR="008C53AA">
        <w:rPr>
          <w:rFonts w:eastAsia="Times New Roman"/>
          <w:color w:val="000000"/>
        </w:rPr>
        <w:t>increase biomass</w:t>
      </w:r>
      <w:r w:rsidRPr="00771C52">
        <w:rPr>
          <w:rFonts w:eastAsia="Times New Roman"/>
          <w:color w:val="000000"/>
        </w:rPr>
        <w:t xml:space="preserv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is primarily the product of climate and leaf structure. Whereas, a positive relationship between soil and leaf nitrogen is observed when added nitrogen is not used for growth. These dynamics will be important to include in the next generation of ESMs.</w:t>
      </w:r>
    </w:p>
    <w:p w14:paraId="5B421D01" w14:textId="77777777" w:rsidR="007A6CA7" w:rsidRPr="00771C52" w:rsidRDefault="007A6CA7" w:rsidP="00B05AC4">
      <w:pPr>
        <w:spacing w:line="480" w:lineRule="auto"/>
        <w:contextualSpacing/>
        <w:rPr>
          <w:rFonts w:eastAsia="Times New Roman"/>
          <w:b/>
          <w:bCs/>
          <w:color w:val="000000"/>
        </w:rPr>
      </w:pPr>
      <w:r w:rsidRPr="00771C52">
        <w:rPr>
          <w:rFonts w:eastAsia="Times New Roman"/>
          <w:b/>
          <w:bCs/>
          <w:color w:val="000000"/>
        </w:rPr>
        <w:br w:type="page"/>
      </w:r>
    </w:p>
    <w:p w14:paraId="4D0A2501" w14:textId="25DAF051" w:rsidR="00361685" w:rsidRPr="00771C52" w:rsidRDefault="00361685" w:rsidP="00B05AC4">
      <w:pPr>
        <w:spacing w:line="480" w:lineRule="auto"/>
        <w:contextualSpacing/>
        <w:rPr>
          <w:rFonts w:eastAsia="Times New Roman"/>
        </w:rPr>
      </w:pPr>
      <w:r w:rsidRPr="00771C52">
        <w:rPr>
          <w:rFonts w:eastAsia="Times New Roman"/>
          <w:b/>
          <w:bCs/>
          <w:color w:val="000000"/>
        </w:rPr>
        <w:lastRenderedPageBreak/>
        <w:t>Introduction</w:t>
      </w:r>
    </w:p>
    <w:p w14:paraId="193A75B3" w14:textId="47E902D4" w:rsidR="00361685" w:rsidRPr="001B44B1" w:rsidRDefault="00361685" w:rsidP="00B05AC4">
      <w:pPr>
        <w:spacing w:line="480" w:lineRule="auto"/>
        <w:contextualSpacing/>
        <w:rPr>
          <w:rFonts w:eastAsia="Times New Roman"/>
        </w:rPr>
      </w:pPr>
      <w:r w:rsidRPr="00771C52">
        <w:rPr>
          <w:rFonts w:eastAsia="Times New Roman"/>
          <w:color w:val="000000"/>
        </w:rPr>
        <w:tab/>
      </w:r>
      <w:r w:rsidR="00EB1FEE">
        <w:rPr>
          <w:rFonts w:eastAsia="Times New Roman"/>
          <w:color w:val="000000"/>
        </w:rPr>
        <w:t>C</w:t>
      </w:r>
      <w:r w:rsidRPr="00771C52">
        <w:rPr>
          <w:rFonts w:eastAsia="Times New Roman"/>
          <w:color w:val="000000"/>
        </w:rPr>
        <w:t xml:space="preserve">arbon and nitrogen cycles </w:t>
      </w:r>
      <w:r w:rsidR="00EB1FEE">
        <w:rPr>
          <w:rFonts w:eastAsia="Times New Roman"/>
          <w:color w:val="000000"/>
        </w:rPr>
        <w:t xml:space="preserve">in terrestrial ecosystems </w:t>
      </w:r>
      <w:r w:rsidRPr="00771C52">
        <w:rPr>
          <w:rFonts w:eastAsia="Times New Roman"/>
          <w:color w:val="000000"/>
        </w:rPr>
        <w:t>are closely coupled</w:t>
      </w:r>
      <w:r w:rsidR="003704D1">
        <w:rPr>
          <w:rFonts w:eastAsia="Times New Roman"/>
          <w:color w:val="000000"/>
        </w:rPr>
        <w:t xml:space="preserve"> </w:t>
      </w:r>
      <w:r w:rsidR="003704D1">
        <w:rPr>
          <w:rFonts w:eastAsia="Times New Roman"/>
          <w:color w:val="000000"/>
        </w:rPr>
        <w:fldChar w:fldCharType="begin" w:fldLock="1"/>
      </w:r>
      <w:r w:rsidR="003704D1">
        <w:rPr>
          <w:rFonts w:eastAsia="Times New Roman"/>
          <w:color w:val="000000"/>
        </w:rPr>
        <w:instrText>ADDIN CSL_CITATION {"citationItems":[{"id":"ITEM-1","itemData":{"DOI":"10.1126/science.1091390","author":[{"dropping-particle":"","family":"Hungate","given":"Bruce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B","non-dropping-particle":"","parse-names":false,"suffix":""}],"container-title":"Science","id":"ITEM-1","issue":"5650","issued":{"date-parts":[["2003","11","28"]]},"page":"1512 LP  - 1513","title":"Nitrogen and Climate Change","type":"article-journal","volume":"302"},"uris":["http://www.mendeley.com/documents/?uuid=988687ee-9e06-4bd6-965d-66d58c993826"]}],"mendeley":{"formattedCitation":"(Hungate &lt;i&gt;et al.&lt;/i&gt;, 2003)","plainTextFormattedCitation":"(Hungate et al., 2003)","previouslyFormattedCitation":"(Hungate &lt;i&gt;et al.&lt;/i&gt;, 2003)"},"properties":{"noteIndex":0},"schema":"https://github.com/citation-style-language/schema/raw/master/csl-citation.json"}</w:instrText>
      </w:r>
      <w:r w:rsidR="003704D1">
        <w:rPr>
          <w:rFonts w:eastAsia="Times New Roman"/>
          <w:color w:val="000000"/>
        </w:rPr>
        <w:fldChar w:fldCharType="separate"/>
      </w:r>
      <w:r w:rsidR="003704D1" w:rsidRPr="003704D1">
        <w:rPr>
          <w:rFonts w:eastAsia="Times New Roman"/>
          <w:noProof/>
          <w:color w:val="000000"/>
        </w:rPr>
        <w:t xml:space="preserve">(Hungate </w:t>
      </w:r>
      <w:r w:rsidR="003704D1" w:rsidRPr="003704D1">
        <w:rPr>
          <w:rFonts w:eastAsia="Times New Roman"/>
          <w:i/>
          <w:noProof/>
          <w:color w:val="000000"/>
        </w:rPr>
        <w:t>et al.</w:t>
      </w:r>
      <w:r w:rsidR="003704D1" w:rsidRPr="003704D1">
        <w:rPr>
          <w:rFonts w:eastAsia="Times New Roman"/>
          <w:noProof/>
          <w:color w:val="000000"/>
        </w:rPr>
        <w:t>, 2003)</w:t>
      </w:r>
      <w:r w:rsidR="003704D1">
        <w:rPr>
          <w:rFonts w:eastAsia="Times New Roman"/>
          <w:color w:val="000000"/>
        </w:rPr>
        <w:fldChar w:fldCharType="end"/>
      </w:r>
      <w:r w:rsidRPr="00771C52">
        <w:rPr>
          <w:rFonts w:eastAsia="Times New Roman"/>
          <w:color w:val="000000"/>
        </w:rPr>
        <w:t>. This coupling has a strong influence on carbon fluxes between the atmosphere and the Earth’s surface</w:t>
      </w:r>
      <w:r w:rsidR="00493741" w:rsidRPr="00771C52">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{"citationItems":[{"id":"ITEM-1","itemData":{"DOI":"10.1029/2006GB002868","ISSN":"1944-9224","abstract":"Nutrient cycling affects carbon uptake by the terrestrial biosphere and imposes controls on carbon cycle response to variation in temperature and precipitation, but nutrient cycling is ignored in most global coupled models of the carbon cycle and climate system. We demonstrate here that the inclusion of nutrient cycle dynamics, specifically the close coupling between carbon and nitrogen cycles, in a terrestrial biogeochemistry component of a global coupled climate system model leads to fundamentally altered behavior for several of the most critical feedback mechanisms operating between the land biosphere and the global climate system. Carbon-nitrogen cycle coupling reduces the simulated global terrestrial carbon uptake response to increasing atmospheric CO2 concentration by 74%, relative to a carbon-only counterpart model. Global integrated responses of net land carbon exchange to variation in temperature and precipitation are significantly damped by carbon-nitrogen cycle coupling. The carbon cycle responses to temperature and precipitation variation are reduced in magnitude as atmospheric CO2 concentration rises for the coupled carbon-nitrogen model, but increase in magnitude for the carbon-only counterpart. Our results suggest that previous carbon-only treatments of climate-carbon cycle coupling likely overestimate the terrestrial biosphere's capacity to ameliorate atmospheric CO2 increases through direct fertilization. The next generation of coupled climate-biogeochemistry model projections for future atmospheric CO2 concentration and climate change should include explicit, prognostic treatment of terrestrial carbon-nitrogen cycle coupling.","author":[{"dropping-particle":"","family":"Thornton","given":"Peter E","non-dropping-particle":"","parse-names":false,"suffix":""},{"dropping-particle":"","family":"Lamarque","given":"Jean-François","non-dropping-particle":"","parse-names":false,"suffix":""},{"dropping-particle":"","family":"Rosenbloom","given":"Nan A","non-dropping-particle":"","parse-names":false,"suffix":""},{"dropping-particle":"","family":"Mahowald","given":"Natalie M","non-dropping-particle":"","parse-names":false,"suffix":""}],"container-title":"Global Biogeochemical Cycles","id":"ITEM-1","issue":"4","issued":{"date-parts":[["2007","12","1"]]},"page":"GB4018","title":"Influence of carbon-nitrogen cycle coupling on land model response to CO2 fertilization and climate variability","type":"article-journal","volume":"21"},"uris":["http://www.mendeley.com/documents/?uuid=59562705-fcfd-4286-9021-ad386b11f76a"]}],"mendeley":{"formattedCitation":"(Thornton &lt;i&gt;et al.&lt;/i&gt;, 2007)","plainTextFormattedCitation":"(Thornton et al., 2007)","previouslyFormattedCitation":"(Thornton &lt;i&gt;et al.&lt;/i&gt;, 2007)"},"properties":{"noteIndex":0},"schema":"https://github.com/citation-style-language/schema/raw/master/csl-citation.json"}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(Thornton </w:t>
      </w:r>
      <w:r w:rsidR="00493741" w:rsidRPr="001B44B1">
        <w:rPr>
          <w:rFonts w:eastAsia="Times New Roman"/>
          <w:i/>
          <w:noProof/>
          <w:color w:val="000000"/>
        </w:rPr>
        <w:t>et al.</w:t>
      </w:r>
      <w:r w:rsidR="00493741" w:rsidRPr="001B44B1">
        <w:rPr>
          <w:rFonts w:eastAsia="Times New Roman"/>
          <w:noProof/>
          <w:color w:val="000000"/>
        </w:rPr>
        <w:t>, 2007)</w:t>
      </w:r>
      <w:r w:rsidR="00493741" w:rsidRPr="008531D1">
        <w:rPr>
          <w:rFonts w:eastAsia="Times New Roman"/>
          <w:color w:val="000000"/>
        </w:rPr>
        <w:fldChar w:fldCharType="end"/>
      </w:r>
      <w:r w:rsidRPr="001B44B1">
        <w:rPr>
          <w:rFonts w:eastAsia="Times New Roman"/>
          <w:color w:val="000000"/>
        </w:rPr>
        <w:t>. For instance, land plants rely on nitrogen to build photosynthetic enzymes</w:t>
      </w:r>
      <w:r w:rsidR="00493741" w:rsidRPr="001B44B1">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plants","type":"article-journal","volume":"78"},"uris":["http://www.mendeley.com/documents/?uuid=1929e9f7-e333-4801-a50c-fa1e6ff6faad"]}],"mendeley":{"formattedCitation":"(Evans, 1989)","plainTextFormattedCitation":"(Evans, 1989)","previouslyFormattedCitation":"(Evans, 1989)"},"properties":{"noteIndex":0},"schema":"https://github.com/citation-style-language/schema/raw/master/csl-citation.json"}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(Evans, 1989)</w:t>
      </w:r>
      <w:r w:rsidR="00493741" w:rsidRPr="008531D1">
        <w:rPr>
          <w:rFonts w:eastAsia="Times New Roman"/>
          <w:color w:val="000000"/>
        </w:rPr>
        <w:fldChar w:fldCharType="end"/>
      </w:r>
      <w:r w:rsidRPr="008531D1">
        <w:rPr>
          <w:rFonts w:eastAsia="Times New Roman"/>
          <w:color w:val="000000"/>
        </w:rPr>
        <w:t>. Thus, nitrogen is an important regulator of carbon fluxes into terrestrial ecosystems, as indicated by Earth System Models (ESMs) that simulate reduced plant carbon assimilation when nitrogen co</w:t>
      </w:r>
      <w:r w:rsidRPr="001B44B1">
        <w:rPr>
          <w:rFonts w:eastAsia="Times New Roman"/>
          <w:color w:val="000000"/>
        </w:rPr>
        <w:t xml:space="preserve">nstraints are </w:t>
      </w:r>
      <w:del w:id="3" w:author="Peter A Wilfahrt" w:date="2021-07-21T10:45:00Z">
        <w:r w:rsidRPr="001B44B1" w:rsidDel="001F50DA">
          <w:rPr>
            <w:rFonts w:eastAsia="Times New Roman"/>
            <w:color w:val="000000"/>
          </w:rPr>
          <w:delText>considered</w:delText>
        </w:r>
        <w:r w:rsidR="00493741" w:rsidRPr="001B44B1" w:rsidDel="001F50DA">
          <w:rPr>
            <w:rFonts w:eastAsia="Times New Roman"/>
            <w:color w:val="000000"/>
          </w:rPr>
          <w:delText xml:space="preserve"> </w:delText>
        </w:r>
      </w:del>
      <w:ins w:id="4" w:author="Peter A Wilfahrt" w:date="2021-07-21T10:45:00Z">
        <w:r w:rsidR="001F50DA">
          <w:rPr>
            <w:rFonts w:eastAsia="Times New Roman"/>
            <w:color w:val="000000"/>
          </w:rPr>
          <w:t>modeled/imposed/increased</w:t>
        </w:r>
        <w:r w:rsidR="001F50DA" w:rsidRPr="001B44B1">
          <w:rPr>
            <w:rFonts w:eastAsia="Times New Roman"/>
            <w:color w:val="000000"/>
          </w:rPr>
          <w:t xml:space="preserve"> </w:t>
        </w:r>
      </w:ins>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{"citationItems":[{"id":"ITEM-1","itemData":{"DOI":"10.1029/2006GB002868","ISSN":"1944-9224","abstract":"Nutrient cycling affects carbon uptake by the terrestrial biosphere and imposes controls on carbon cycle response to variation in temperature and precipitation, but nutrient cycling is ignored in most global coupled models of the carbon cycle and climate system. We demonstrate here that the inclusion of nutrient cycle dynamics, specifically the close coupling between carbon and nitrogen cycles, in a terrestrial biogeochemistry component of a global coupled climate system model leads to fundamentally altered behavior for several of the most critical feedback mechanisms operating between the land biosphere and the global climate system. Carbon-nitrogen cycle coupling reduces the simulated global terrestrial carbon uptake response to increasing atmospheric CO2 concentration by 74%, relative to a carbon-only counterpart model. Global integrated responses of net land carbon exchange to variation in temperature and precipitation are significantly damped by carbon-nitrogen cycle coupling. The carbon cycle responses to temperature and precipitation variation are reduced in magnitude as atmospheric CO2 concentration rises for the coupled carbon-nitrogen model, but increase in magnitude for the carbon-only counterpart. Our results suggest that previous carbon-only treatments of climate-carbon cycle coupling likely overestimate the terrestrial biosphere's capacity to ameliorate atmospheric CO2 increases through direct fertilization. The next generation of coupled climate-biogeochemistry model projections for future atmospheric CO2 concentration and climate change should include explicit, prognostic treatment of terrestrial carbon-nitrogen cycle coupling.","author":[{"dropping-particle":"","family":"Thornton","given":"Peter E","non-dropping-particle":"","parse-names":false,"suffix":""},{"dropping-particle":"","family":"Lamarque","given":"Jean-François","non-dropping-particle":"","parse-names":false,"suffix":""},{"dropping-particle":"","family":"Rosenbloom","given":"Nan A","non-dropping-particle":"","parse-names":false,"suffix":""},{"dropping-particle":"","family":"Mahowald","given":"Natalie M","non-dropping-particle":"","parse-names":false,"suffix":""}],"container-title":"Global Biogeochemical Cycles","id":"ITEM-1","issue":"4","issued":{"date-parts":[["2007","12","1"]]},"page":"GB4018","title":"Influence of carbon-nitrogen cycle coupling on land model response to CO2 fertilization and climate variability","type":"article-journal","volume":"21"},"uris":["http://www.mendeley.com/documents/?uuid=59562705-fcfd-4286-9021-ad386b11f76a"]},{"id":"ITEM-2","itemData":{"author":[{"dropping-particle":"","family":"Wieder","given":"William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Geoscience","id":"ITEM-2","issued":{"date-parts":[["2015","4","20"]]},"page":"441","publisher":"Nature Publishing Group","title":"Future productivity and carbon storage limited by terrestrial nutrient availability","type":"article-journal","volume":"8"},"uris":["http://www.mendeley.com/documents/?uuid=137c5918-db25-407d-a28e-d0fe4281360f"]},{"id":"ITEM-3","itemData":{"ISSN":"1365-2486","author":[{"dropping-particle":"","family":"Thomas","given":"R Quinn","non-dropping-particle":"","parse-names":false,"suffix":""},{"dropping-particle":"","family":"Brookshire","given":"E N","non-dropping-particle":"","parse-names":false,"suffix":""},{"dropping-particle":"","family":"Gerber","given":"Stefan","non-dropping-particle":"","parse-names":false,"suffix":""}],"container-title":"Global change biology","id":"ITEM-3","issue":"5","issued":{"date-parts":[["2015"]]},"page":"1777-1793","publisher":"Wiley Online Library","title":"Nitrogen limitation on land: how can it occur in Earth system models?","type":"article-journal","volume":"21"},"uris":["http://www.mendeley.com/documents/?uuid=03a96a99-1aca-4594-a4d3-113f53c95560"]}],"mendeley":{"formattedCitation":"(Thornton &lt;i&gt;et al.&lt;/i&gt;, 2007; Thomas &lt;i&gt;et al.&lt;/i&gt;, 2015; Wieder &lt;i&gt;et al.&lt;/i&gt;, 2015)","plainTextFormattedCitation":"(Thornton et al., 2007; Thomas et al., 2015; Wieder et al., 2015)","previouslyFormattedCitation":"(Thornton &lt;i&gt;et al.&lt;/i&gt;, 2007; Thomas &lt;i&gt;et al.&lt;/i&gt;, 2015; Wieder &lt;i&gt;et al.&lt;/i&gt;, 2015)"},"properties":{"noteIndex":0},"schema":"https://github.com/citation-style-language/schema/raw/master/csl-citation.json"}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(Thornton </w:t>
      </w:r>
      <w:r w:rsidR="00493741" w:rsidRPr="001B44B1">
        <w:rPr>
          <w:rFonts w:eastAsia="Times New Roman"/>
          <w:i/>
          <w:noProof/>
          <w:color w:val="000000"/>
        </w:rPr>
        <w:t>et al.</w:t>
      </w:r>
      <w:r w:rsidR="00493741" w:rsidRPr="00771C52">
        <w:rPr>
          <w:rFonts w:eastAsia="Times New Roman"/>
          <w:noProof/>
          <w:color w:val="000000"/>
        </w:rPr>
        <w:t xml:space="preserve">, 2007; Thomas </w:t>
      </w:r>
      <w:r w:rsidR="00493741" w:rsidRPr="00771C52">
        <w:rPr>
          <w:rFonts w:eastAsia="Times New Roman"/>
          <w:i/>
          <w:noProof/>
          <w:color w:val="000000"/>
        </w:rPr>
        <w:t>et al.</w:t>
      </w:r>
      <w:r w:rsidR="00493741" w:rsidRPr="00771C52">
        <w:rPr>
          <w:rFonts w:eastAsia="Times New Roman"/>
          <w:noProof/>
          <w:color w:val="000000"/>
        </w:rPr>
        <w:t xml:space="preserve">, 2015; Wieder </w:t>
      </w:r>
      <w:r w:rsidR="00493741" w:rsidRPr="00771C52">
        <w:rPr>
          <w:rFonts w:eastAsia="Times New Roman"/>
          <w:i/>
          <w:noProof/>
          <w:color w:val="000000"/>
        </w:rPr>
        <w:t>et al.</w:t>
      </w:r>
      <w:r w:rsidR="00493741" w:rsidRPr="00771C52">
        <w:rPr>
          <w:rFonts w:eastAsia="Times New Roman"/>
          <w:noProof/>
          <w:color w:val="000000"/>
        </w:rPr>
        <w:t>, 2015)</w:t>
      </w:r>
      <w:r w:rsidR="00493741" w:rsidRPr="008531D1">
        <w:rPr>
          <w:rFonts w:eastAsia="Times New Roman"/>
          <w:color w:val="000000"/>
        </w:rPr>
        <w:fldChar w:fldCharType="end"/>
      </w:r>
      <w:r w:rsidRPr="008531D1">
        <w:rPr>
          <w:rFonts w:eastAsia="Times New Roman"/>
          <w:color w:val="000000"/>
        </w:rPr>
        <w:t>. Given ongoing addition of nitrogen to terrestrial ecosystems</w:t>
      </w:r>
      <w:r w:rsidR="00493741" w:rsidRPr="001B44B1">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{"citationItems":[{"id":"ITEM-1","itemData":{"ISSN":"1939-5582","author":[{"dropping-particle":"","family":"Vitousek","given":"Peter M","non-dropping-particle":"","parse-names":false,"suffix":""},{"dropping-particle":"","family":"Aber","given":"John D","non-dropping-particle":"","parse-names":false,"suffix":""},{"dropping-particle":"","family":"Howarth","given":"Robert W","non-dropping-particle":"","parse-names":false,"suffix":""},{"dropping-particle":"","family":"Likens","given":"Gene E","non-dropping-particle":"","parse-names":false,"suffix":""},{"dropping-particle":"","family":"Matson","given":"Pamela A","non-dropping-particle":"","parse-names":false,"suffix":""},{"dropping-particle":"","family":"Schindler","given":"David W","non-dropping-particle":"","parse-names":false,"suffix":""},{"dropping-particle":"","family":"Schlesinger","given":"William H","non-dropping-particle":"","parse-names":false,"suffix":""},{"dropping-particle":"","family":"Tilman","given":"David G","non-dropping-particle":"","parse-names":false,"suffix":""}],"container-title":"Ecological applications","id":"ITEM-1","issue":"3","issued":{"date-parts":[["1997"]]},"page":"737-750","publisher":"Wiley Online Library","title":"Human alteration of the global nitrogen cycle: sources and consequences","type":"article-journal","volume":"7"},"uris":["http://www.mendeley.com/documents/?uuid=ab27f24b-5d12-4306-b3d2-5ab4ea578c05"]},{"id":"ITEM-2","itemData":{"DOI":"10.1007/s10533-004-0370-0","ISSN":"1573-515X","abstract":"This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fluxes of nitrogen in each region. Important findings are that human activities increasingly dominate the N budget at the global and at most regional scales, the terrestrial and open ocean N budgets are essentially disconnected, and the fixed forms of N are accumulating in most environmental reservoirs. The largest uncertainties in our understanding of the N budget at most scales are the rates of natural biological nitrogen fixation, the amount of Nr storage in most environmental reservoirs, and the production rates of N2 by denitrification.","author":[{"dropping-particle":"","family":"Galloway","given":"J N","non-dropping-particle":"","parse-names":false,"suffix":""},{"dropping-particle":"","family":"Dentener","given":"F J","non-dropping-particle":"","parse-names":false,"suffix":""},{"dropping-particle":"","family":"Capone","given":"D G","non-dropping-particle":"","parse-names":false,"suffix":""},{"dropping-particle":"","family":"Boyer","given":"E W","non-dropping-particle":"","parse-names":false,"suffix":""},{"dropping-particle":"","family":"Howarth","given":"R W","non-dropping-particle":"","parse-names":false,"suffix":""},{"dropping-particle":"","family":"Seitzinger","given":"S P","non-dropping-particle":"","parse-names":false,"suffix":""},{"dropping-particle":"","family":"Asner","given":"G P","non-dropping-particle":"","parse-names":false,"suffix":""},{"dropping-particle":"","family":"Cleveland","given":"C C","non-dropping-particle":"","parse-names":false,"suffix":""},{"dropping-particle":"","family":"Green","given":"P A","non-dropping-particle":"","parse-names":false,"suffix":""},{"dropping-particle":"","family":"Holland","given":"E A","non-dropping-particle":"","parse-names":false,"suffix":""},{"dropping-particle":"","family":"Karl","given":"D M","non-dropping-particle":"","parse-names":false,"suffix":""},{"dropping-particle":"","family":"Michaels","given":"A F","non-dropping-particle":"","parse-names":false,"suffix":""},{"dropping-particle":"","family":"Porter","given":"J H","non-dropping-particle":"","parse-names":false,"suffix":""},{"dropping-particle":"","family":"Townsend","given":"A R","non-dropping-particle":"","parse-names":false,"suffix":""},{"dropping-particle":"","family":"Vöosmarty","given":"C J","non-dropping-particle":"","parse-names":false,"suffix":""}],"container-title":"Biogeochemistry","id":"ITEM-2","issue":"2","issued":{"date-parts":[["2004"]]},"page":"153-226","title":"Nitrogen Cycles: Past, Present, and Future","type":"article-journal","volume":"70"},"uris":["http://www.mendeley.com/documents/?uuid=9f3eb0ac-1a5c-4292-b178-4928d49024a8"]},{"id":"ITEM-3","itemData":{"DOI":"10.1126/science.1136674","abstract":"Humans continue to transform the global nitrogen cycle at a record pace, reflecting an increased combustion of fossil fuels, growing demand for nitrogen in agriculture and industry, and pervasive inefficiencies in its use. Much anthropogenic nitrogen is lost to air, water, and land to cause a cascade of environmental and human health problems. Simultaneously, food production in some parts of the world is nitrogen-deficient, highlighting inequities in the distribution of nitrogen-containing fertilizers. Optimizing the need for a key human resource while minimizing its negative consequences requires an integrated interdisciplinary approach and the development of strategies to decrease nitrogen-containing waste.","author":[{"dropping-particle":"","family":"Galloway","given":"James N","non-dropping-particle":"","parse-names":false,"suffix":""},{"dropping-particle":"","family":"Townsend","given":"Alan R","non-dropping-particle":"","parse-names":false,"suffix":""},{"dropping-particle":"","family":"Erisman","given":"Jan Willem","non-dropping-particle":"","parse-names":false,"suffix":""},{"dropping-particle":"","family":"Bekunda","given":"Mateete","non-dropping-particle":"","parse-names":false,"suffix":""},{"dropping-particle":"","family":"Cai","given":"Zucong","non-dropping-particle":"","parse-names":false,"suffix":""},{"dropping-particle":"","family":"Freney","given":"John R","non-dropping-particle":"","parse-names":false,"suffix":""},{"dropping-particle":"","family":"Martinelli","given":"Luiz A","non-dropping-particle":"","parse-names":false,"suffix":""},{"dropping-particle":"","family":"Seitzinger","given":"Sybil P","non-dropping-particle":"","parse-names":false,"suffix":""},{"dropping-particle":"","family":"Sutton","given":"Mark A","non-dropping-particle":"","parse-names":false,"suffix":""}],"container-title":"Science","id":"ITEM-3","issue":"5878","issued":{"date-parts":[["2008","5","16"]]},"page":"889-892","title":"Transformation of the Nitrogen Cycle: Recent Trends, Questions, and Potential Solutions","type":"article-journal","volume":"320"},"uris":["http://www.mendeley.com/documents/?uuid=d57bc008-c87f-46ec-a92e-467fc803b1ce"]}],"mendeley":{"formattedCitation":"(Vitousek &lt;i&gt;et al.&lt;/i&gt;, 1997; Galloway &lt;i&gt;et al.&lt;/i&gt;, 2004, 2008)","plainTextFormattedCitation":"(Vitousek et al., 1997; Galloway et al., 2004, 2008)","previouslyFormattedCitation":"(Vitousek &lt;i&gt;et al.&lt;/i&gt;, 1997; Galloway &lt;i&gt;et al.&lt;/i&gt;, 2004, 2008)"},"properties":{"noteIndex":0},"schema":"https://github.com/citation-style-language/schema/raw/master/csl-citation.json"}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(Vitousek </w:t>
      </w:r>
      <w:r w:rsidR="00493741" w:rsidRPr="001B44B1">
        <w:rPr>
          <w:rFonts w:eastAsia="Times New Roman"/>
          <w:i/>
          <w:noProof/>
          <w:color w:val="000000"/>
        </w:rPr>
        <w:t>et al.</w:t>
      </w:r>
      <w:r w:rsidR="00493741" w:rsidRPr="001B44B1">
        <w:rPr>
          <w:rFonts w:eastAsia="Times New Roman"/>
          <w:noProof/>
          <w:color w:val="000000"/>
        </w:rPr>
        <w:t>,</w:t>
      </w:r>
      <w:r w:rsidR="00493741" w:rsidRPr="00771C52">
        <w:rPr>
          <w:rFonts w:eastAsia="Times New Roman"/>
          <w:noProof/>
          <w:color w:val="000000"/>
        </w:rPr>
        <w:t xml:space="preserve"> 1997; Galloway </w:t>
      </w:r>
      <w:r w:rsidR="00493741" w:rsidRPr="00771C52">
        <w:rPr>
          <w:rFonts w:eastAsia="Times New Roman"/>
          <w:i/>
          <w:noProof/>
          <w:color w:val="000000"/>
        </w:rPr>
        <w:t>et al.</w:t>
      </w:r>
      <w:r w:rsidR="00493741" w:rsidRPr="00771C52">
        <w:rPr>
          <w:rFonts w:eastAsia="Times New Roman"/>
          <w:noProof/>
          <w:color w:val="000000"/>
        </w:rPr>
        <w:t>, 2004, 2008)</w:t>
      </w:r>
      <w:r w:rsidR="00493741" w:rsidRPr="008531D1">
        <w:rPr>
          <w:rFonts w:eastAsia="Times New Roman"/>
          <w:color w:val="000000"/>
        </w:rPr>
        <w:fldChar w:fldCharType="end"/>
      </w:r>
      <w:r w:rsidRPr="008531D1">
        <w:rPr>
          <w:rFonts w:eastAsia="Times New Roman"/>
          <w:color w:val="000000"/>
        </w:rPr>
        <w:t xml:space="preserve">, it is critical to understand how </w:t>
      </w:r>
      <w:r w:rsidR="00AB7D42">
        <w:rPr>
          <w:rFonts w:eastAsia="Times New Roman"/>
          <w:color w:val="000000"/>
        </w:rPr>
        <w:t>nitrogen addition</w:t>
      </w:r>
      <w:r w:rsidR="00AB7D42" w:rsidRPr="008531D1">
        <w:rPr>
          <w:rFonts w:eastAsia="Times New Roman"/>
          <w:color w:val="000000"/>
        </w:rPr>
        <w:t xml:space="preserve"> </w:t>
      </w:r>
      <w:r w:rsidRPr="008531D1">
        <w:rPr>
          <w:rFonts w:eastAsia="Times New Roman"/>
          <w:color w:val="000000"/>
        </w:rPr>
        <w:t>will manifest itself in terrestrial ecosystems to reliably predict the rate and magnitude of future climate change.</w:t>
      </w:r>
    </w:p>
    <w:p w14:paraId="72C221CD" w14:textId="48AFB018" w:rsidR="00361685" w:rsidRPr="00771C52" w:rsidRDefault="00361685" w:rsidP="00B05AC4">
      <w:pPr>
        <w:spacing w:line="480" w:lineRule="auto"/>
        <w:contextualSpacing/>
        <w:rPr>
          <w:rFonts w:eastAsia="Times New Roman"/>
        </w:rPr>
      </w:pPr>
      <w:r w:rsidRPr="00771C52">
        <w:rPr>
          <w:rFonts w:eastAsia="Times New Roman"/>
          <w:color w:val="000000"/>
        </w:rPr>
        <w:tab/>
        <w:t xml:space="preserve">ESMs typically assume a positive relationship between soil nitrogen availability, leaf nitrogen </w:t>
      </w:r>
      <w:del w:id="5" w:author="Peter A Wilfahrt" w:date="2021-07-21T10:48:00Z">
        <w:r w:rsidRPr="00771C52" w:rsidDel="001F50DA">
          <w:rPr>
            <w:rFonts w:eastAsia="Times New Roman"/>
            <w:color w:val="000000"/>
          </w:rPr>
          <w:delText>on an area basis</w:delText>
        </w:r>
      </w:del>
      <w:ins w:id="6" w:author="Peter A Wilfahrt" w:date="2021-07-21T10:48:00Z">
        <w:r w:rsidR="001F50DA">
          <w:rPr>
            <w:rFonts w:eastAsia="Times New Roman"/>
            <w:color w:val="000000"/>
          </w:rPr>
          <w:t xml:space="preserve">per unit </w:t>
        </w:r>
        <w:commentRangeStart w:id="7"/>
        <w:r w:rsidR="001F50DA">
          <w:rPr>
            <w:rFonts w:eastAsia="Times New Roman"/>
            <w:color w:val="000000"/>
          </w:rPr>
          <w:t>area</w:t>
        </w:r>
        <w:commentRangeEnd w:id="7"/>
        <w:r w:rsidR="001F50DA">
          <w:rPr>
            <w:rStyle w:val="CommentReference"/>
          </w:rPr>
          <w:commentReference w:id="7"/>
        </w:r>
      </w:ins>
      <w:r w:rsidRPr="00771C52">
        <w:rPr>
          <w:rFonts w:eastAsia="Times New Roman"/>
          <w:color w:val="000000"/>
        </w:rPr>
        <w:t xml:space="preserv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00DC5A2D">
        <w:rPr>
          <w:rFonts w:eastAsia="Times New Roman"/>
          <w:color w:val="000000"/>
        </w:rPr>
        <w:t>; description of key abbreviated terms can be found in Table 1</w:t>
      </w:r>
      <w:r w:rsidRPr="00771C52">
        <w:rPr>
          <w:rFonts w:eastAsia="Times New Roman"/>
          <w:color w:val="000000"/>
        </w:rPr>
        <w:t xml:space="preserve">), and photosynthetic capacity. The positive correlation between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and photosynthetic capacity is commonly observed</w:t>
      </w:r>
      <w:r w:rsidR="00493741" w:rsidRPr="00771C52">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Evolution","id":"ITEM-1","issue":"16","issued":{"date-parts":[["2014","8","1"]]},"page":"3218-3235","title":"The relationship of leaf photosynthetic traits – Vcmax and Jmax – to leaf nitrogen, leaf phosphorus, and specific leaf area: a meta-analysis and modeling study","type":"article-journal","volume":"4"},"uris":["http://www.mendeley.com/documents/?uuid=8e7f764a-be68-458b-a6ec-74ee696d09d7"]},{"id":"ITEM-2","itemData":{"ISSN":"1354-1013","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ain","non-dropping-particle":"","parse-names":false,"suffix":""}],"container-title":"Global Change Biol.","id":"ITEM-2","issue":"4","issued":{"date-parts":[["2009"]]},"page":"976","title":"Quantifying photosynthetic capacity and its relationship to leaf nitrogen content for global-scale terrestrial biosphere models","type":"article-journal","volume":"15"},"uris":["http://www.mendeley.com/documents/?uuid=90c219aa-0800-4c96-a865-7cd376d1fa72"]},{"id":"ITEM-3","itemData":{"DOI":"10.1007/BF00377192","ISSN":"1432-1939","abstract":"The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plants","type":"article-journal","volume":"78"},"uris":["http://www.mendeley.com/documents/?uuid=1929e9f7-e333-4801-a50c-fa1e6ff6faad"]}],"mendeley":{"formattedCitation":"(Evans, 1989; Kattge &lt;i&gt;et al.&lt;/i&gt;, 2009; Walker &lt;i&gt;et al.&lt;/i&gt;, 2014)","plainTextFormattedCitation":"(Evans, 1989; Kattge et al., 2009; Walker et al., 2014)","previouslyFormattedCitation":"(Evans, 1989; Kattge &lt;i&gt;et al.&lt;/i&gt;, 2009; Walker &lt;i&gt;et al.&lt;/i&gt;, 2014)"},"properties":{"noteIndex":0},"schema":"https://github.com/citation-style-language/schema/raw/master/csl-citation.json"}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(Evans, 1989; Kattge </w:t>
      </w:r>
      <w:r w:rsidR="00493741" w:rsidRPr="001B44B1">
        <w:rPr>
          <w:rFonts w:eastAsia="Times New Roman"/>
          <w:i/>
          <w:noProof/>
          <w:color w:val="000000"/>
        </w:rPr>
        <w:t>et al.</w:t>
      </w:r>
      <w:r w:rsidR="00493741" w:rsidRPr="001B44B1">
        <w:rPr>
          <w:rFonts w:eastAsia="Times New Roman"/>
          <w:noProof/>
          <w:color w:val="000000"/>
        </w:rPr>
        <w:t xml:space="preserve">, 2009; Walker </w:t>
      </w:r>
      <w:r w:rsidR="00493741" w:rsidRPr="00771C52">
        <w:rPr>
          <w:rFonts w:eastAsia="Times New Roman"/>
          <w:i/>
          <w:noProof/>
          <w:color w:val="000000"/>
        </w:rPr>
        <w:t>et al.</w:t>
      </w:r>
      <w:r w:rsidR="00493741" w:rsidRPr="00771C52">
        <w:rPr>
          <w:rFonts w:eastAsia="Times New Roman"/>
          <w:noProof/>
          <w:color w:val="000000"/>
        </w:rPr>
        <w:t>, 2014)</w:t>
      </w:r>
      <w:r w:rsidR="00493741" w:rsidRPr="008531D1">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and is thought to be the result of the fact that photosynthetic enzymes are typically nitrogen-rich</w:t>
      </w:r>
      <w:r w:rsidR="00493741" w:rsidRPr="001B44B1">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R","non-dropping-particle":"","parse-names":false,"suffix":""}],"container-title":"Photosynthesis","id":"ITEM-1","issued":{"date-parts":[["1989"]]},"page":"183-205","publisher":"Alan R. Liss New York","title":"The allocation of protein nitrogen in the photosynthetic apparatus: costs, consequences, and control","type":"article-journal","volume":"8"},"uris":["http://www.mendeley.com/documents/?uuid=451d5b37-10aa-45bf-a918-942b5c43781c"]},{"id":"ITEM-2","itemData":{"DOI":"10.1093/jxb/ery366","ISSN":"0022-0957","abstract":"Global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Botany","id":"ITEM-2","issue":"1","issued":{"date-parts":[["2019","1","1"]]},"page":"7-15","title":"The nitrogen cost of photosynthesis","type":"article-journal","volume":"70"},"uris":["http://www.mendeley.com/documents/?uuid=9578fe14-5e44-427b-ba2d-339113b4e0ae"]}],"mendeley":{"formattedCitation":"(Evans &amp; Seemann, 1989; Evans &amp; Clarke, 2019)","plainTextFormattedCitation":"(Evans &amp; Seemann, 1989; Evans &amp; Clarke, 2019)","previouslyFormattedCitation":"(Evans &amp; Seemann, 1989; Evans &amp; Clarke, 2019)"},"properties":{"noteIndex":0},"schema":"https://github.com/citation-style-language/schema/raw/master/csl-citation.json"}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(Evans &amp; Seemann, 1989; Evans &amp; Clarke, 2019)</w:t>
      </w:r>
      <w:r w:rsidR="00493741" w:rsidRPr="008531D1">
        <w:rPr>
          <w:rFonts w:eastAsia="Times New Roman"/>
          <w:color w:val="000000"/>
        </w:rPr>
        <w:fldChar w:fldCharType="end"/>
      </w:r>
      <w:r w:rsidRPr="008531D1">
        <w:rPr>
          <w:rFonts w:eastAsia="Times New Roman"/>
          <w:color w:val="000000"/>
        </w:rPr>
        <w:t xml:space="preserve">. </w:t>
      </w:r>
      <w:commentRangeStart w:id="8"/>
      <w:r w:rsidRPr="008531D1">
        <w:rPr>
          <w:rFonts w:eastAsia="Times New Roman"/>
          <w:color w:val="000000"/>
        </w:rPr>
        <w:t xml:space="preserve">However, the positive correlation between soil nitrogen availability and </w:t>
      </w:r>
      <w:proofErr w:type="spellStart"/>
      <w:r w:rsidRPr="001B44B1">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is not as straightforward. </w:t>
      </w:r>
      <w:commentRangeEnd w:id="8"/>
      <w:r w:rsidR="001F50DA">
        <w:rPr>
          <w:rStyle w:val="CommentReference"/>
        </w:rPr>
        <w:commentReference w:id="8"/>
      </w:r>
      <w:r w:rsidRPr="00771C52">
        <w:rPr>
          <w:rFonts w:eastAsia="Times New Roman"/>
          <w:color w:val="000000"/>
        </w:rPr>
        <w:t>This is because plant nitrogen allocation is dynamic</w:t>
      </w:r>
      <w:r w:rsidR="00493741" w:rsidRPr="00771C52">
        <w:rPr>
          <w:rFonts w:eastAsia="Times New Roman"/>
          <w:color w:val="000000"/>
        </w:rPr>
        <w:t xml:space="preserve"> over time and space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{"citationItems":[{"id":"ITEM-1","itemData":{"DOI":"10.1111/nph.14496","ISSN":"1469-8137","abstract":"* The leaf economics spectrum (LES) represents a suite of intercorrelated leaf traits concerning construction costs per unit leaf area, nutrient concentrations, and rates of carbon fixation and tissue turnover. Although broad trade-offs among leaf structural and physiological traits have been demonstrated, we still do not have a comprehensive view of the fundamental constraints underlying the LES trade-offs. * Here, we investigated physiological and structural mechanisms underpinning the LES by analysing a novel data compilation incorporating rarely considered traits such as the dry mass fraction in cell walls, nitrogen allocation, mesophyll CO2 diffusion and associated anatomical traits for hundreds of species covering major growth forms. * The analysis demonstrates that cell wall constituents are major components of leaf dry mass (18–70%), especially in leaves with high leaf mass per unit area (LMA) and long lifespan. A greater fraction of leaf mass in cell walls is typically associated with a lower fraction of leaf nitrogen (N) invested in photosynthetic proteins; and lower within-leaf CO2 diffusion rates, as a result of thicker mesophyll cell walls. * The costs associated with greater investments in cell walls underpin the LES: long leaf lifespans are achieved via higher LMA and in turn by higher cell wall mass fraction, but this inevitably reduces the efficiency of photosynthesis.","author":[{"dropping-particle":"","family":"Onoda","given":"Yusuke","non-dropping-particle":"","parse-names":false,"suffix":""},{"dropping-particle":"","family":"Wright","given":"Ian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Phytologist","id":"ITEM-1","issued":{"date-parts":[["2017","3","1"]]},"page":"1447-1463","title":"Physiological and structural tradeoffs underlying the leaf economics spectrum","type":"article-journal","volume":"241"},"uris":["http://www.mendeley.com/documents/?uuid=daf48305-0595-49f4-b076-5968c3c2835e"]}],"mendeley":{"formattedCitation":"(Onoda &lt;i&gt;et al.&lt;/i&gt;, 2017)","plainTextFormattedCitation":"(Onoda et al., 2017)","previouslyFormattedCitation":"(Onoda &lt;i&gt;et al.&lt;/i&gt;, 2017)"},"properties":{"noteIndex":0},"schema":"https://github.com/citation-style-language/schema/raw/master/csl-citation.json"}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(Onoda </w:t>
      </w:r>
      <w:r w:rsidR="00493741" w:rsidRPr="001B44B1">
        <w:rPr>
          <w:rFonts w:eastAsia="Times New Roman"/>
          <w:i/>
          <w:noProof/>
          <w:color w:val="000000"/>
        </w:rPr>
        <w:t>et al.</w:t>
      </w:r>
      <w:r w:rsidR="00493741" w:rsidRPr="001B44B1">
        <w:rPr>
          <w:rFonts w:eastAsia="Times New Roman"/>
          <w:noProof/>
          <w:color w:val="000000"/>
        </w:rPr>
        <w:t>, 2017)</w:t>
      </w:r>
      <w:r w:rsidR="00493741" w:rsidRPr="008531D1">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and is likely the product of both soil nitrogen availability and tissue or organ-specific plant nitrogen demand</w:t>
      </w:r>
      <w:r w:rsidR="00493741" w:rsidRPr="001B44B1">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Phytologist","id":"ITEM-1","issued":{"date-parts":[["2020","5","26"]]},"note":"doi: 10.1111/nph.16702","publisher":"John Wiley &amp; Sons, Ltd","title":"When and where soil is important to modify the carbon and water economy of leaves","type":"article-journal"},"uris":["http://www.mendeley.com/documents/?uuid=4c508292-c175-4d53-9914-3fa0672e4c50"]}],"mendeley":{"formattedCitation":"(Paillassa &lt;i&gt;et al.&lt;/i&gt;, 2020)","plainTextFormattedCitation":"(Paillassa et al., 2020)","previouslyFormattedCitation":"(Paillassa &lt;i&gt;et al.&lt;/i&gt;, 2020)"},"properties":{"noteIndex":0},"schema":"https://github.com/citation-style-language/schema/raw/master/csl-citation.json"}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(Paillassa </w:t>
      </w:r>
      <w:r w:rsidR="00493741" w:rsidRPr="001B44B1">
        <w:rPr>
          <w:rFonts w:eastAsia="Times New Roman"/>
          <w:i/>
          <w:noProof/>
          <w:color w:val="000000"/>
        </w:rPr>
        <w:t>et al.</w:t>
      </w:r>
      <w:r w:rsidR="00493741" w:rsidRPr="00771C52">
        <w:rPr>
          <w:rFonts w:eastAsia="Times New Roman"/>
          <w:noProof/>
          <w:color w:val="000000"/>
        </w:rPr>
        <w:t>, 2020)</w:t>
      </w:r>
      <w:r w:rsidR="00493741" w:rsidRPr="008531D1">
        <w:rPr>
          <w:rFonts w:eastAsia="Times New Roman"/>
          <w:color w:val="000000"/>
        </w:rPr>
        <w:fldChar w:fldCharType="end"/>
      </w:r>
      <w:r w:rsidRPr="008531D1">
        <w:rPr>
          <w:rFonts w:eastAsia="Times New Roman"/>
          <w:color w:val="000000"/>
        </w:rPr>
        <w:t>, which itself is environmentally dependent</w:t>
      </w:r>
      <w:r w:rsidR="00AB7D42">
        <w:rPr>
          <w:rFonts w:eastAsia="Times New Roman"/>
          <w:color w:val="000000"/>
        </w:rPr>
        <w:t xml:space="preserve"> </w:t>
      </w:r>
      <w:r w:rsidR="00AB7D42">
        <w:rPr>
          <w:rFonts w:eastAsia="Times New Roman"/>
          <w:color w:val="000000"/>
        </w:rPr>
        <w:fldChar w:fldCharType="begin" w:fldLock="1"/>
      </w:r>
      <w:r w:rsidR="00472FC8">
        <w:rPr>
          <w:rFonts w:eastAsia="Times New Roman"/>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Botany","id":"ITEM-1","issued":{"date-parts":[["2021","6","11"]]},"title":"Root mass carbon costs to acquire nitrogen are determined by nitrogen and light availability in two species with different nitrogen acquisition strategies","type":"article-journal"},"uris":["http://www.mendeley.com/documents/?uuid=56da6a43-6e94-4639-ba14-5e7950d1d0f2"]}],"mendeley":{"formattedCitation":"(Perkowski &lt;i&gt;et al.&lt;/i&gt;, 2021)","plainTextFormattedCitation":"(Perkowski et al., 2021)","previouslyFormattedCitation":"(Perkowski &lt;i&gt;et al.&lt;/i&gt;, 2021)"},"properties":{"noteIndex":0},"schema":"https://github.com/citation-style-language/schema/raw/master/csl-citation.json"}</w:instrText>
      </w:r>
      <w:r w:rsidR="00AB7D42">
        <w:rPr>
          <w:rFonts w:eastAsia="Times New Roman"/>
          <w:color w:val="000000"/>
        </w:rPr>
        <w:fldChar w:fldCharType="separate"/>
      </w:r>
      <w:r w:rsidR="00AB7D42" w:rsidRPr="00AB7D42">
        <w:rPr>
          <w:rFonts w:eastAsia="Times New Roman"/>
          <w:noProof/>
          <w:color w:val="000000"/>
        </w:rPr>
        <w:t xml:space="preserve">(Perkowski </w:t>
      </w:r>
      <w:r w:rsidR="00AB7D42" w:rsidRPr="00AB7D42">
        <w:rPr>
          <w:rFonts w:eastAsia="Times New Roman"/>
          <w:i/>
          <w:noProof/>
          <w:color w:val="000000"/>
        </w:rPr>
        <w:t>et al.</w:t>
      </w:r>
      <w:r w:rsidR="00AB7D42" w:rsidRPr="00AB7D42">
        <w:rPr>
          <w:rFonts w:eastAsia="Times New Roman"/>
          <w:noProof/>
          <w:color w:val="000000"/>
        </w:rPr>
        <w:t>, 2021)</w:t>
      </w:r>
      <w:r w:rsidR="00AB7D42">
        <w:rPr>
          <w:rFonts w:eastAsia="Times New Roman"/>
          <w:color w:val="000000"/>
        </w:rPr>
        <w:fldChar w:fldCharType="end"/>
      </w:r>
      <w:r w:rsidRPr="00771C52">
        <w:rPr>
          <w:rFonts w:eastAsia="Times New Roman"/>
          <w:color w:val="000000"/>
        </w:rPr>
        <w:t>.</w:t>
      </w:r>
    </w:p>
    <w:p w14:paraId="1C97A425" w14:textId="7D22AA19" w:rsidR="00361685" w:rsidRPr="001B44B1" w:rsidRDefault="00361685" w:rsidP="00B05AC4">
      <w:pPr>
        <w:spacing w:line="480" w:lineRule="auto"/>
        <w:contextualSpacing/>
        <w:rPr>
          <w:rFonts w:eastAsia="Times New Roman"/>
        </w:rPr>
      </w:pPr>
      <w:r w:rsidRPr="00771C52">
        <w:rPr>
          <w:rFonts w:eastAsia="Times New Roman"/>
          <w:color w:val="000000"/>
        </w:rPr>
        <w:tab/>
        <w:t xml:space="preserve">A few recent studies have highlighted the significantly positive relationship between soil nitrogen availability and </w:t>
      </w:r>
      <w:r w:rsidR="00472FC8">
        <w:rPr>
          <w:rFonts w:eastAsia="Times New Roman"/>
          <w:iCs/>
          <w:color w:val="000000"/>
        </w:rPr>
        <w:t>leaf nitrogen</w:t>
      </w:r>
      <w:ins w:id="9" w:author="Peter A Wilfahrt" w:date="2021-07-21T10:50:00Z">
        <w:r w:rsidR="001F50DA">
          <w:rPr>
            <w:rFonts w:eastAsia="Times New Roman"/>
            <w:iCs/>
            <w:color w:val="000000"/>
          </w:rPr>
          <w:t xml:space="preserve"> content</w:t>
        </w:r>
      </w:ins>
      <w:r w:rsidR="00472FC8">
        <w:rPr>
          <w:rFonts w:eastAsia="Times New Roman"/>
          <w:iCs/>
          <w:color w:val="000000"/>
        </w:rPr>
        <w:t xml:space="preserve"> using meta-analys</w:t>
      </w:r>
      <w:ins w:id="10" w:author="Peter A Wilfahrt" w:date="2021-07-21T10:50:00Z">
        <w:r w:rsidR="001F50DA">
          <w:rPr>
            <w:rFonts w:eastAsia="Times New Roman"/>
            <w:iCs/>
            <w:color w:val="000000"/>
          </w:rPr>
          <w:t>e</w:t>
        </w:r>
      </w:ins>
      <w:del w:id="11" w:author="Peter A Wilfahrt" w:date="2021-07-21T10:50:00Z">
        <w:r w:rsidR="00472FC8" w:rsidDel="001F50DA">
          <w:rPr>
            <w:rFonts w:eastAsia="Times New Roman"/>
            <w:iCs/>
            <w:color w:val="000000"/>
          </w:rPr>
          <w:delText>i</w:delText>
        </w:r>
      </w:del>
      <w:r w:rsidR="00472FC8">
        <w:rPr>
          <w:rFonts w:eastAsia="Times New Roman"/>
          <w:iCs/>
          <w:color w:val="000000"/>
        </w:rPr>
        <w:t xml:space="preserve">s </w:t>
      </w:r>
      <w:r w:rsidR="00493741" w:rsidRPr="008531D1">
        <w:rPr>
          <w:rFonts w:eastAsia="Times New Roman"/>
          <w:color w:val="000000"/>
        </w:rPr>
        <w:fldChar w:fldCharType="begin" w:fldLock="1"/>
      </w:r>
      <w:r w:rsidR="00472FC8">
        <w:rPr>
          <w:rFonts w:eastAsia="Times New Roman"/>
          <w:color w:val="000000"/>
        </w:rP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id":"ITEM-2","itemData":{"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Biogeography","id":"ITEM-2","issue":"3","issued":{"date-parts":[["2020"]]},"page":"573-589","publisher":"Wiley Online Library","title":"Effects of nitrogen enrichment on tree carbon allocation: A global synthesis","type":"article-journal","volume":"29"},"uris":["http://www.mendeley.com/documents/?uuid=1c39d313-8c8c-42ba-82e9-2f7155a56ad0"]},{"id":"ITEM-3","itemData":{"ISSN":"1354-1013","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container-title":"Global Change Biology","id":"ITEM-3","issue":"6","issued":{"date-parts":[["2020"]]},"page":"3585-3600","publisher":"Wiley Online Library","title":"Global response patterns of plant photosynthesis to nitrogen addition: A meta</w:instrText>
      </w:r>
      <w:r w:rsidR="00472FC8">
        <w:rPr>
          <w:rFonts w:ascii="Cambria Math" w:eastAsia="Times New Roman" w:hAnsi="Cambria Math" w:cs="Cambria Math"/>
          <w:color w:val="000000"/>
        </w:rPr>
        <w:instrText>‐</w:instrText>
      </w:r>
      <w:r w:rsidR="00472FC8">
        <w:rPr>
          <w:rFonts w:eastAsia="Times New Roman"/>
          <w:color w:val="000000"/>
        </w:rPr>
        <w:instrText>analysis","type":"article-journal","volume":"26"},"uris":["http://www.mendeley.com/documents/?uuid=88a2d05f-7d65-4d3f-99d4-92177a841975"]}],"mendeley":{"formattedCitation":"(Firn &lt;i&gt;et al.&lt;/i&gt;, 2019; Li &lt;i&gt;et al.&lt;/i&gt;, 2020; Liang &lt;i&gt;et al.&lt;/i&gt;, 2020)","manualFormatting":"(Li et al., 2020; Liang et al., 2020)","plainTextFormattedCitation":"(Firn et al., 2019; Li et al., 2020; Liang et al., 2020)","previouslyFormattedCitation":"(Firn &lt;i&gt;et al.&lt;/i&gt;, 2019; Li &lt;i&gt;et al.&lt;/i&gt;, 2020; Liang &lt;i&gt;et al.&lt;/i&gt;, 2020)"},"properties":{"noteIndex":0},"schema":"https://github.com/citation-style-language/schema/raw/master/csl-citation.json"}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w:t>
      </w:r>
      <w:r w:rsidR="00493741" w:rsidRPr="001B44B1">
        <w:rPr>
          <w:rFonts w:eastAsia="Times New Roman"/>
          <w:noProof/>
          <w:color w:val="000000"/>
        </w:rPr>
        <w:t xml:space="preserve">Li </w:t>
      </w:r>
      <w:r w:rsidR="00493741" w:rsidRPr="00771C52">
        <w:rPr>
          <w:rFonts w:eastAsia="Times New Roman"/>
          <w:i/>
          <w:noProof/>
          <w:color w:val="000000"/>
        </w:rPr>
        <w:t>et al.</w:t>
      </w:r>
      <w:r w:rsidR="00493741" w:rsidRPr="00771C52">
        <w:rPr>
          <w:rFonts w:eastAsia="Times New Roman"/>
          <w:noProof/>
          <w:color w:val="000000"/>
        </w:rPr>
        <w:t xml:space="preserve">, 2020; Liang </w:t>
      </w:r>
      <w:r w:rsidR="00493741" w:rsidRPr="00771C52">
        <w:rPr>
          <w:rFonts w:eastAsia="Times New Roman"/>
          <w:i/>
          <w:noProof/>
          <w:color w:val="000000"/>
        </w:rPr>
        <w:t>et al.</w:t>
      </w:r>
      <w:r w:rsidR="00493741" w:rsidRPr="00771C52">
        <w:rPr>
          <w:rFonts w:eastAsia="Times New Roman"/>
          <w:noProof/>
          <w:color w:val="000000"/>
        </w:rPr>
        <w:t xml:space="preserve">, </w:t>
      </w:r>
      <w:r w:rsidR="00493741" w:rsidRPr="00771C52">
        <w:rPr>
          <w:rFonts w:eastAsia="Times New Roman"/>
          <w:noProof/>
          <w:color w:val="000000"/>
        </w:rPr>
        <w:lastRenderedPageBreak/>
        <w:t>2020)</w:t>
      </w:r>
      <w:r w:rsidR="00493741" w:rsidRPr="008531D1">
        <w:rPr>
          <w:rFonts w:eastAsia="Times New Roman"/>
          <w:color w:val="000000"/>
        </w:rPr>
        <w:fldChar w:fldCharType="end"/>
      </w:r>
      <w:r w:rsidR="00472FC8">
        <w:rPr>
          <w:rFonts w:eastAsia="Times New Roman"/>
          <w:color w:val="000000"/>
        </w:rPr>
        <w:t xml:space="preserve"> and globally distributed experiments </w:t>
      </w:r>
      <w:r w:rsidR="00472FC8">
        <w:rPr>
          <w:rFonts w:eastAsia="Times New Roman"/>
          <w:color w:val="000000"/>
        </w:rPr>
        <w:fldChar w:fldCharType="begin" w:fldLock="1"/>
      </w:r>
      <w:r w:rsidR="00E2660B">
        <w:rPr>
          <w:rFonts w:eastAsia="Times New Roman"/>
          <w:color w:val="000000"/>
        </w:rP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inputs","type":"article-journal","volume":"3"},"uris":["http://www.mendeley.com/documents/?uuid=bd7986d4-f568-4bae-9cd2-5900f6954d90"]}],"mendeley":{"formattedCitation":"(Firn &lt;i&gt;et al.&lt;/i&gt;, 2019)","plainTextFormattedCitation":"(Firn et al., 2019)","previouslyFormattedCitation":"(Firn &lt;i&gt;et al.&lt;/i&gt;, 2019)"},"properties":{"noteIndex":0},"schema":"https://github.com/citation-style-language/schema/raw/master/csl-citation.json"}</w:instrText>
      </w:r>
      <w:r w:rsidR="00472FC8">
        <w:rPr>
          <w:rFonts w:eastAsia="Times New Roman"/>
          <w:color w:val="000000"/>
        </w:rPr>
        <w:fldChar w:fldCharType="separate"/>
      </w:r>
      <w:r w:rsidR="00472FC8" w:rsidRPr="00472FC8">
        <w:rPr>
          <w:rFonts w:eastAsia="Times New Roman"/>
          <w:noProof/>
          <w:color w:val="000000"/>
        </w:rPr>
        <w:t xml:space="preserve">(Firn </w:t>
      </w:r>
      <w:r w:rsidR="00472FC8" w:rsidRPr="00472FC8">
        <w:rPr>
          <w:rFonts w:eastAsia="Times New Roman"/>
          <w:i/>
          <w:noProof/>
          <w:color w:val="000000"/>
        </w:rPr>
        <w:t>et al.</w:t>
      </w:r>
      <w:r w:rsidR="00472FC8" w:rsidRPr="00472FC8">
        <w:rPr>
          <w:rFonts w:eastAsia="Times New Roman"/>
          <w:noProof/>
          <w:color w:val="000000"/>
        </w:rPr>
        <w:t>, 2019)</w:t>
      </w:r>
      <w:r w:rsidR="00472FC8">
        <w:rPr>
          <w:rFonts w:eastAsia="Times New Roman"/>
          <w:color w:val="000000"/>
        </w:rPr>
        <w:fldChar w:fldCharType="end"/>
      </w:r>
      <w:r w:rsidRPr="008531D1">
        <w:rPr>
          <w:rFonts w:eastAsia="Times New Roman"/>
          <w:color w:val="000000"/>
        </w:rPr>
        <w:t xml:space="preserve">. These studies generally </w:t>
      </w:r>
      <w:commentRangeStart w:id="12"/>
      <w:r w:rsidRPr="008531D1">
        <w:rPr>
          <w:rFonts w:eastAsia="Times New Roman"/>
          <w:color w:val="000000"/>
        </w:rPr>
        <w:t xml:space="preserve">reason </w:t>
      </w:r>
      <w:commentRangeEnd w:id="12"/>
      <w:r w:rsidR="00F65012">
        <w:rPr>
          <w:rStyle w:val="CommentReference"/>
        </w:rPr>
        <w:commentReference w:id="12"/>
      </w:r>
      <w:r w:rsidRPr="008531D1">
        <w:rPr>
          <w:rFonts w:eastAsia="Times New Roman"/>
          <w:color w:val="000000"/>
        </w:rPr>
        <w:t xml:space="preserve">that this positive correlation stems from </w:t>
      </w:r>
      <w:r w:rsidRPr="001B44B1">
        <w:rPr>
          <w:rFonts w:eastAsia="Times New Roman"/>
          <w:color w:val="000000"/>
        </w:rPr>
        <w:t xml:space="preserve">the fact </w:t>
      </w:r>
      <w:commentRangeStart w:id="13"/>
      <w:r w:rsidRPr="001B44B1">
        <w:rPr>
          <w:rFonts w:eastAsia="Times New Roman"/>
          <w:color w:val="000000"/>
        </w:rPr>
        <w:t xml:space="preserve">that leaf photosynthesis is limited </w:t>
      </w:r>
      <w:commentRangeEnd w:id="13"/>
      <w:r w:rsidR="001F50DA">
        <w:rPr>
          <w:rStyle w:val="CommentReference"/>
        </w:rPr>
        <w:commentReference w:id="13"/>
      </w:r>
      <w:r w:rsidRPr="001B44B1">
        <w:rPr>
          <w:rFonts w:eastAsia="Times New Roman"/>
          <w:color w:val="000000"/>
        </w:rPr>
        <w:t>by nitrogen available to build nitrogen-rich proteins such as Ribulose-1,5-bisphosphate (Rubisco) that are involved in carboxylation. This generally follows previous conclusions from leaf-level analyses</w:t>
      </w:r>
      <w:r w:rsidR="00493741" w:rsidRPr="001B44B1">
        <w:rPr>
          <w:rFonts w:eastAsia="Times New Roman"/>
          <w:color w:val="000000"/>
        </w:rPr>
        <w:t xml:space="preserve"> </w:t>
      </w:r>
      <w:r w:rsidR="00493741" w:rsidRPr="008531D1">
        <w:rPr>
          <w:rFonts w:eastAsia="Times New Roman"/>
          <w:color w:val="000000"/>
        </w:rPr>
        <w:fldChar w:fldCharType="begin" w:fldLock="1"/>
      </w:r>
      <w:r w:rsidR="00493741" w:rsidRPr="00771C52">
        <w:rPr>
          <w:rFonts w:eastAsia="Times New Roman"/>
          <w:color w:val="000000"/>
        </w:rPr>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Evolution","id":"ITEM-1","issue":"16","issued":{"date-parts":[["2014","8","1"]]},"page":"3218-3235","title":"The relationship of leaf photosynthetic traits – Vcmax and Jmax – to leaf nitrogen, leaf phosphorus, and specific leaf area: a meta-analysis and modeling study","type":"article-journal","volume":"4"},"uris":["http://www.mendeley.com/documents/?uuid=8e7f764a-be68-458b-a6ec-74ee696d09d7"]},{"id":"ITEM-2","itemData":{"ISSN":"1354-1013","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ain","non-dropping-particle":"","parse-names":false,"suffix":""}],"container-title":"Global Change Biol.","id":"ITEM-2","issue":"4","issued":{"date-parts":[["2009"]]},"page":"976","title":"Quantifying photosynthetic capacity and its relationship to leaf nitrogen content for global-scale terrestrial biosphere models","type":"article-journal","volume":"15"},"uris":["http://www.mendeley.com/documents/?uuid=90c219aa-0800-4c96-a865-7cd376d1fa72"]}],"mendeley":{"formattedCitation":"(Kattge &lt;i&gt;et al.&lt;/i&gt;, 2009; Walker &lt;i&gt;et al.&lt;/i&gt;, 2014)","plainTextFormattedCitation":"(Kattge et al., 2009; Walker et al., 2014)","previouslyFormattedCitation":"(Kattge &lt;i&gt;et al.&lt;/i&gt;, 2009; Walker &lt;i&gt;et al.&lt;/i&gt;, 2014)"},"properties":{"noteIndex":0},"schema":"https://github.com/citation-style-language/schema/raw/master/csl-citation.json"}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(Kattge </w:t>
      </w:r>
      <w:r w:rsidR="00493741" w:rsidRPr="001B44B1">
        <w:rPr>
          <w:rFonts w:eastAsia="Times New Roman"/>
          <w:i/>
          <w:noProof/>
          <w:color w:val="000000"/>
        </w:rPr>
        <w:t>et al.</w:t>
      </w:r>
      <w:r w:rsidR="00493741" w:rsidRPr="001B44B1">
        <w:rPr>
          <w:rFonts w:eastAsia="Times New Roman"/>
          <w:noProof/>
          <w:color w:val="000000"/>
        </w:rPr>
        <w:t xml:space="preserve">, 2009; Walker </w:t>
      </w:r>
      <w:r w:rsidR="00493741" w:rsidRPr="00771C52">
        <w:rPr>
          <w:rFonts w:eastAsia="Times New Roman"/>
          <w:i/>
          <w:noProof/>
          <w:color w:val="000000"/>
        </w:rPr>
        <w:t>et al.</w:t>
      </w:r>
      <w:r w:rsidR="00493741" w:rsidRPr="00771C52">
        <w:rPr>
          <w:rFonts w:eastAsia="Times New Roman"/>
          <w:noProof/>
          <w:color w:val="000000"/>
        </w:rPr>
        <w:t>, 2014)</w:t>
      </w:r>
      <w:r w:rsidR="00493741" w:rsidRPr="008531D1">
        <w:rPr>
          <w:rFonts w:eastAsia="Times New Roman"/>
          <w:color w:val="000000"/>
        </w:rPr>
        <w:fldChar w:fldCharType="end"/>
      </w:r>
      <w:r w:rsidRPr="008531D1">
        <w:rPr>
          <w:rFonts w:eastAsia="Times New Roman"/>
          <w:color w:val="000000"/>
        </w:rPr>
        <w:t>. However, analyses on Rubisco carboxylation suggest that leaves are not carboxylation-limited and are instead set up to maximize the utilization of available light in a given environment</w:t>
      </w:r>
      <w:r w:rsidR="00493741" w:rsidRPr="001B44B1">
        <w:rPr>
          <w:rFonts w:eastAsia="Times New Roman"/>
          <w:color w:val="000000"/>
        </w:rPr>
        <w:t xml:space="preserve"> </w:t>
      </w:r>
      <w:r w:rsidR="00493741" w:rsidRPr="008531D1">
        <w:rPr>
          <w:rFonts w:eastAsia="Times New Roman"/>
          <w:color w:val="000000"/>
        </w:rPr>
        <w:fldChar w:fldCharType="begin" w:fldLock="1"/>
      </w:r>
      <w:r w:rsidR="00383758" w:rsidRPr="00771C52">
        <w:rPr>
          <w:rFonts w:eastAsia="Times New Roman"/>
          <w:color w:val="000000"/>
        </w:rPr>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Biology","id":"ITEM-2","issue":"9","issued":{"date-parts":[["2020","6","11"]]},"note":"doi: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theory","type":"article-journal","volume":"26"},"uris":["http://www.mendeley.com/documents/?uuid=5a86607f-14f9-4533-9429-1147a7bffbc4"]},{"id":"ITEM-3","itemData":{"DOI":"10.1111/nph.16447","ISSN":"0028-646X","abstract":"Abstract Several publications have examined leaf-trait and carbon-cycling shifts along an Amazon-Andes transect spanning 3.5 km elevation and 16? mean annual temperature. Photosynthetic capacity was previously shown to increase as temperature declines with increasing elevation, counteracting enzyme-kinetic effects. Primary production declines, nonetheless, due to decreasing light availability. We aimed to predict leaf-trait and production gradients from first principles, using published data to test an emerging theory whereby photosynthetic traits and primary production depend on optimal acclimation and/or adaptation to environment. We re-analysed published data for 210 species at 25 sites, fitting linear relationships to elevation for both predicted and observed photosynthetic traits and primary production. Declining leaf-internal/ambient CO2 ratio (?) and increasing carboxylation (Vcmax) and electron-transport (Jmax) capacities with increasing elevation were predicted. Increases in leaf nitrogen content with elevation were explained by increasing Vcmax and leaf mass-per-area. Leaf and soil phosphorus covaried, but after controlling for elevation, no nutrient metric accounted for any additional variance in photosynthetic traits. Primary production was predicted to decline with elevation. This analysis unifies leaf and ecosystem observations in a common theoretical framework. The insensitivity of primary production to temperature is shown to emerge as a consequence of the optimization of photosynthetic traits.","author":[{"dropping-particle":"","family":"Peng","given":"Yunke","non-dropping-particle":"","parse-names":false,"suffix":""},{"dropping-particle":"","family":"Bloomfield","given":"Keith J","non-dropping-particle":"","parse-names":false,"suffix":""},{"dropping-particle":"","family":"Prentice","given":"Iain Colin","non-dropping-particle":"","parse-names":false,"suffix":""}],"container-title":"New Phytologist","id":"ITEM-3","issue":"5","issued":{"date-parts":[["2020","1","23"]]},"note":"doi: 10.1111/nph.16447","page":"1274-1284","publisher":"John Wiley &amp; Sons, Ltd","title":"A theory of plant function helps to explain leaf-trait and productivity responses to elevation","type":"article-journal","volume":"226"},"uris":["http://www.mendeley.com/documents/?uuid=aae69a5c-3b67-46eb-9ff3-d86f0c9c19c6"]}],"mendeley":{"formattedCitation":"(Smith &lt;i&gt;et al.&lt;/i&gt;, 2019; Peng &lt;i&gt;et al.&lt;/i&gt;, 2020; Smith &amp; Keenan, 2020)","plainTextFormattedCitation":"(Smith et al., 2019; Peng et al., 2020; Smith &amp; Keenan, 2020)","previouslyFormattedCitation":"(Smith &lt;i&gt;et al.&lt;/i&gt;, 2019; Peng &lt;i&gt;et al.&lt;/i&gt;, 2020; Smith &amp; Keenan, 2020)"},"properties":{"noteIndex":0},"schema":"https://github.com/citation-style-language/schema/raw/master/csl-citation.json"}</w:instrText>
      </w:r>
      <w:r w:rsidR="00493741" w:rsidRPr="008531D1">
        <w:rPr>
          <w:rFonts w:eastAsia="Times New Roman"/>
          <w:color w:val="000000"/>
        </w:rPr>
        <w:fldChar w:fldCharType="separate"/>
      </w:r>
      <w:r w:rsidR="00493741" w:rsidRPr="008531D1">
        <w:rPr>
          <w:rFonts w:eastAsia="Times New Roman"/>
          <w:noProof/>
          <w:color w:val="000000"/>
        </w:rPr>
        <w:t xml:space="preserve">(Smith </w:t>
      </w:r>
      <w:r w:rsidR="00493741" w:rsidRPr="001B44B1">
        <w:rPr>
          <w:rFonts w:eastAsia="Times New Roman"/>
          <w:i/>
          <w:noProof/>
          <w:color w:val="000000"/>
        </w:rPr>
        <w:t>et al.</w:t>
      </w:r>
      <w:r w:rsidR="00493741" w:rsidRPr="001B44B1">
        <w:rPr>
          <w:rFonts w:eastAsia="Times New Roman"/>
          <w:noProof/>
          <w:color w:val="000000"/>
        </w:rPr>
        <w:t xml:space="preserve">, 2019; Peng </w:t>
      </w:r>
      <w:r w:rsidR="00493741" w:rsidRPr="001B44B1">
        <w:rPr>
          <w:rFonts w:eastAsia="Times New Roman"/>
          <w:i/>
          <w:noProof/>
          <w:color w:val="000000"/>
        </w:rPr>
        <w:t>et al.</w:t>
      </w:r>
      <w:r w:rsidR="00493741" w:rsidRPr="00771C52">
        <w:rPr>
          <w:rFonts w:eastAsia="Times New Roman"/>
          <w:noProof/>
          <w:color w:val="000000"/>
        </w:rPr>
        <w:t>, 2020; Smith &amp; Keenan, 2020)</w:t>
      </w:r>
      <w:r w:rsidR="00493741" w:rsidRPr="008531D1">
        <w:rPr>
          <w:rFonts w:eastAsia="Times New Roman"/>
          <w:color w:val="000000"/>
        </w:rPr>
        <w:fldChar w:fldCharType="end"/>
      </w:r>
      <w:r w:rsidRPr="008531D1">
        <w:rPr>
          <w:rFonts w:eastAsia="Times New Roman"/>
          <w:color w:val="000000"/>
        </w:rPr>
        <w:t>. So, an increase in leaf nitrogen to build Rubisco under nitrogen addition would</w:t>
      </w:r>
      <w:r w:rsidRPr="001B44B1">
        <w:rPr>
          <w:rFonts w:eastAsia="Times New Roman"/>
          <w:color w:val="000000"/>
        </w:rPr>
        <w:t xml:space="preserve"> be a wasteful process in the sense that the extra </w:t>
      </w:r>
      <w:proofErr w:type="spellStart"/>
      <w:r w:rsidRPr="001B44B1">
        <w:rPr>
          <w:rFonts w:eastAsia="Times New Roman"/>
          <w:color w:val="000000"/>
        </w:rPr>
        <w:t>Rubsico</w:t>
      </w:r>
      <w:proofErr w:type="spellEnd"/>
      <w:r w:rsidRPr="001B44B1">
        <w:rPr>
          <w:rFonts w:eastAsia="Times New Roman"/>
          <w:color w:val="000000"/>
        </w:rPr>
        <w:t xml:space="preserve"> would not increase photosynthesis unless it was accompanied by a similar increase in light energy. Nonetheless, a plant may </w:t>
      </w:r>
      <w:del w:id="14" w:author="Eric Seabloom" w:date="2021-07-29T14:48:00Z">
        <w:r w:rsidRPr="001B44B1" w:rsidDel="00F65012">
          <w:rPr>
            <w:rFonts w:eastAsia="Times New Roman"/>
            <w:color w:val="000000"/>
          </w:rPr>
          <w:delText xml:space="preserve">choose to </w:delText>
        </w:r>
      </w:del>
      <w:ins w:id="15" w:author="Peter A Wilfahrt" w:date="2021-07-21T10:55:00Z">
        <w:r w:rsidR="00346CD5">
          <w:rPr>
            <w:rFonts w:eastAsia="Times New Roman"/>
            <w:color w:val="000000"/>
          </w:rPr>
          <w:t xml:space="preserve">allocate </w:t>
        </w:r>
      </w:ins>
      <w:r w:rsidRPr="001B44B1">
        <w:rPr>
          <w:rFonts w:eastAsia="Times New Roman"/>
          <w:color w:val="000000"/>
        </w:rPr>
        <w:t>extra available nitrogen to build Rubisco as a means to maintai</w:t>
      </w:r>
      <w:r w:rsidRPr="00771C52">
        <w:rPr>
          <w:rFonts w:eastAsia="Times New Roman"/>
          <w:color w:val="000000"/>
        </w:rPr>
        <w:t>n similar rates of photosynthesis at a lower stomatal conductance, effectively reducing nutrient use efficiency to increase water use efficiency</w:t>
      </w:r>
      <w:r w:rsidR="00383758" w:rsidRPr="00771C52">
        <w:rPr>
          <w:rFonts w:eastAsia="Times New Roman"/>
          <w:color w:val="000000"/>
        </w:rPr>
        <w:t xml:space="preserve"> </w:t>
      </w:r>
      <w:r w:rsidR="00383758" w:rsidRPr="008531D1">
        <w:rPr>
          <w:rFonts w:eastAsia="Times New Roman"/>
          <w:color w:val="000000"/>
        </w:rPr>
        <w:fldChar w:fldCharType="begin" w:fldLock="1"/>
      </w:r>
      <w:r w:rsidR="00383758" w:rsidRPr="00771C52">
        <w:rPr>
          <w:rFonts w:eastAsia="Times New Roman"/>
          <w:color w:val="000000"/>
        </w:rPr>
        <w:instrText>ADDIN CSL_CITATION {"citationItems":[{"id":"ITEM-1","itemData":{"ISSN":"0003-0147","author":[{"dropping-particle":"","family":"Wright","given":"Ian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Naturalist","id":"ITEM-1","issue":"1","issued":{"date-parts":[["2003"]]},"page":"98-111","publisher":"The University of Chicago Press","title":"Least-cost input mixtures of water and nitrogen for photosynthesis","type":"article-journal","volume":"161"},"uris":["http://www.mendeley.com/documents/?uuid=2dbac1d5-ae45-4e9a-86f6-8fa0cf0578c8"]}],"mendeley":{"formattedCitation":"(Wright &lt;i&gt;et al.&lt;/i&gt;, 2003)","plainTextFormattedCitation":"(Wright et al., 2003)","previouslyFormattedCitation":"(Wright &lt;i&gt;et al.&lt;/i&gt;, 2003)"},"properties":{"noteIndex":0},"schema":"https://github.com/citation-style-language/schema/raw/master/csl-citation.json"}</w:instrText>
      </w:r>
      <w:r w:rsidR="00383758" w:rsidRPr="008531D1">
        <w:rPr>
          <w:rFonts w:eastAsia="Times New Roman"/>
          <w:color w:val="000000"/>
        </w:rPr>
        <w:fldChar w:fldCharType="separate"/>
      </w:r>
      <w:r w:rsidR="00383758" w:rsidRPr="008531D1">
        <w:rPr>
          <w:rFonts w:eastAsia="Times New Roman"/>
          <w:noProof/>
          <w:color w:val="000000"/>
        </w:rPr>
        <w:t xml:space="preserve">(Wright </w:t>
      </w:r>
      <w:r w:rsidR="00383758" w:rsidRPr="001B44B1">
        <w:rPr>
          <w:rFonts w:eastAsia="Times New Roman"/>
          <w:i/>
          <w:noProof/>
          <w:color w:val="000000"/>
        </w:rPr>
        <w:t>et al.</w:t>
      </w:r>
      <w:r w:rsidR="00383758" w:rsidRPr="001B44B1">
        <w:rPr>
          <w:rFonts w:eastAsia="Times New Roman"/>
          <w:noProof/>
          <w:color w:val="000000"/>
        </w:rPr>
        <w:t>, 2003)</w:t>
      </w:r>
      <w:r w:rsidR="00383758" w:rsidRPr="008531D1">
        <w:rPr>
          <w:rFonts w:eastAsia="Times New Roman"/>
          <w:color w:val="000000"/>
        </w:rPr>
        <w:fldChar w:fldCharType="end"/>
      </w:r>
      <w:r w:rsidRPr="008531D1">
        <w:rPr>
          <w:rFonts w:eastAsia="Times New Roman"/>
          <w:color w:val="000000"/>
        </w:rPr>
        <w:t>. Global studies have found empirical support for this response in some contexts</w:t>
      </w:r>
      <w:r w:rsidR="00383758" w:rsidRPr="001B44B1">
        <w:rPr>
          <w:rFonts w:eastAsia="Times New Roman"/>
          <w:color w:val="000000"/>
        </w:rPr>
        <w:t xml:space="preserve"> </w:t>
      </w:r>
      <w:r w:rsidR="00383758" w:rsidRPr="008531D1">
        <w:rPr>
          <w:rFonts w:eastAsia="Times New Roman"/>
          <w:color w:val="000000"/>
        </w:rPr>
        <w:fldChar w:fldCharType="begin" w:fldLock="1"/>
      </w:r>
      <w:r w:rsidR="00383758" w:rsidRPr="00771C52">
        <w:rPr>
          <w:rFonts w:eastAsia="Times New Roman"/>
          <w:color w:val="000000"/>
        </w:rPr>
        <w:instrText>ADDIN CSL_CITATION {"citationItems":[{"id":"ITEM-1","itemData":{"ISSN":"1461-0248","author":[{"dropping-particle":"","family":"Prentice","given":"I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Letters","id":"ITEM-1","issue":"1","issued":{"date-parts":[["2014"]]},"page":"82-91","publisher":"Wiley Online Library","title":"Balancing the costs of carbon gain and water transport: testing a new theoretical framework for plant functional ecology","type":"article-journal","volume":"17"},"uris":["http://www.mendeley.com/documents/?uuid=40a7489b-bcb4-482e-a7c1-175d4cc9ec0a"]},{"id":"ITEM-2","itemData":{"DOI":"10.1111/nph.16702","ISSN":"0028-646X","abstract":"Summary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Phytologist","id":"ITEM-2","issued":{"date-parts":[["2020","5","26"]]},"note":"doi: 10.1111/nph.16702","publisher":"John Wiley &amp; Sons, Ltd","title":"When and where soil is important to modify the carbon and water economy of leaves","type":"article-journal"},"uris":["http://www.mendeley.com/documents/?uuid=4c508292-c175-4d53-9914-3fa0672e4c50"]}],"mendeley":{"formattedCitation":"(Prentice &lt;i&gt;et al.&lt;/i&gt;, 2014; Paillassa &lt;i&gt;et al.&lt;/i&gt;, 2020)","plainTextFormattedCitation":"(Prentice et al., 2014; Paillassa et al., 2020)","previouslyFormattedCitation":"(Prentice &lt;i&gt;et al.&lt;/i&gt;, 2014; Paillassa &lt;i&gt;et al.&lt;/i&gt;, 2020)"},"properties":{"noteIndex":0},"schema":"https://github.com/citation-style-language/schema/raw/master/csl-citation.json"}</w:instrText>
      </w:r>
      <w:r w:rsidR="00383758" w:rsidRPr="008531D1">
        <w:rPr>
          <w:rFonts w:eastAsia="Times New Roman"/>
          <w:color w:val="000000"/>
        </w:rPr>
        <w:fldChar w:fldCharType="separate"/>
      </w:r>
      <w:r w:rsidR="00383758" w:rsidRPr="008531D1">
        <w:rPr>
          <w:rFonts w:eastAsia="Times New Roman"/>
          <w:noProof/>
          <w:color w:val="000000"/>
        </w:rPr>
        <w:t xml:space="preserve">(Prentice </w:t>
      </w:r>
      <w:r w:rsidR="00383758" w:rsidRPr="001B44B1">
        <w:rPr>
          <w:rFonts w:eastAsia="Times New Roman"/>
          <w:i/>
          <w:noProof/>
          <w:color w:val="000000"/>
        </w:rPr>
        <w:t>et al.</w:t>
      </w:r>
      <w:r w:rsidR="00383758" w:rsidRPr="001B44B1">
        <w:rPr>
          <w:rFonts w:eastAsia="Times New Roman"/>
          <w:noProof/>
          <w:color w:val="000000"/>
        </w:rPr>
        <w:t xml:space="preserve">, 2014; Paillassa </w:t>
      </w:r>
      <w:r w:rsidR="00383758" w:rsidRPr="001B44B1">
        <w:rPr>
          <w:rFonts w:eastAsia="Times New Roman"/>
          <w:i/>
          <w:noProof/>
          <w:color w:val="000000"/>
        </w:rPr>
        <w:t>et al.</w:t>
      </w:r>
      <w:r w:rsidR="00383758" w:rsidRPr="00771C52">
        <w:rPr>
          <w:rFonts w:eastAsia="Times New Roman"/>
          <w:noProof/>
          <w:color w:val="000000"/>
        </w:rPr>
        <w:t>, 2020)</w:t>
      </w:r>
      <w:r w:rsidR="00383758" w:rsidRPr="008531D1">
        <w:rPr>
          <w:rFonts w:eastAsia="Times New Roman"/>
          <w:color w:val="000000"/>
        </w:rPr>
        <w:fldChar w:fldCharType="end"/>
      </w:r>
      <w:r w:rsidRPr="001B44B1">
        <w:rPr>
          <w:rFonts w:eastAsia="Times New Roman"/>
          <w:color w:val="000000"/>
        </w:rPr>
        <w:t>.</w:t>
      </w:r>
    </w:p>
    <w:p w14:paraId="0080DDDC" w14:textId="72B7AA00" w:rsidR="00361685" w:rsidRPr="001B44B1" w:rsidRDefault="00361685" w:rsidP="00B05AC4">
      <w:pPr>
        <w:spacing w:line="480" w:lineRule="auto"/>
        <w:ind w:firstLine="720"/>
        <w:contextualSpacing/>
        <w:rPr>
          <w:rFonts w:eastAsia="Times New Roman"/>
        </w:rPr>
      </w:pPr>
      <w:r w:rsidRPr="00771C52">
        <w:rPr>
          <w:rFonts w:eastAsia="Times New Roman"/>
          <w:color w:val="000000"/>
        </w:rPr>
        <w:t>Other studies have highlighted the importance of</w:t>
      </w:r>
      <w:r w:rsidR="003704D1">
        <w:rPr>
          <w:rFonts w:eastAsia="Times New Roman"/>
          <w:color w:val="000000"/>
        </w:rPr>
        <w:t xml:space="preserve"> aboveground climate-driven</w:t>
      </w:r>
      <w:r w:rsidRPr="00771C52">
        <w:rPr>
          <w:rFonts w:eastAsia="Times New Roman"/>
          <w:color w:val="000000"/>
        </w:rPr>
        <w:t xml:space="preserve"> nitrogen </w:t>
      </w:r>
      <w:commentRangeStart w:id="16"/>
      <w:r w:rsidRPr="00771C52">
        <w:rPr>
          <w:rFonts w:eastAsia="Times New Roman"/>
          <w:color w:val="000000"/>
        </w:rPr>
        <w:t xml:space="preserve">demand for predicting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w:t>
      </w:r>
      <w:commentRangeEnd w:id="16"/>
      <w:r w:rsidR="00346CD5">
        <w:rPr>
          <w:rStyle w:val="CommentReference"/>
        </w:rPr>
        <w:commentReference w:id="16"/>
      </w:r>
      <w:r w:rsidR="003704D1">
        <w:rPr>
          <w:rFonts w:eastAsia="Times New Roman"/>
          <w:color w:val="000000"/>
        </w:rPr>
        <w:fldChar w:fldCharType="begin" w:fldLock="1"/>
      </w:r>
      <w:r w:rsidR="00F01F6F">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climate","type":"article-journal","volume":"14"},"uris":["http://www.mendeley.com/documents/?uuid=3936e751-872b-4195-a5f6-296780b243e8"]},{"id":"ITEM-2","itemData":{"DOI":"10.1111/nph.14496","ISSN":"1469-8137","abstract":"* The leaf economics spectrum (LES) represents a suite of intercorrelated leaf traits concerning construction costs per unit leaf area, nutrient concentrations, and rates of carbon fixation and tissue turnover. Although broad trade-offs among leaf structural and physiological traits have been demonstrated, we still do not have a comprehensive view of the fundamental constraints underlying the LES trade-offs. * Here, we investigated physiological and structural mechanisms underpinning the LES by analysing a novel data compilation incorporating rarely considered traits such as the dry mass fraction in cell walls, nitrogen allocation, mesophyll CO2 diffusion and associated anatomical traits for hundreds of species covering major growth forms. * The analysis demonstrates that cell wall constituents are major components of leaf dry mass (18–70%), especially in leaves with high leaf mass per unit area (LMA) and long lifespan. A greater fraction of leaf mass in cell walls is typically associated with a lower fraction of leaf nitrogen (N) invested in photosynthetic proteins; and lower within-leaf CO2 diffusion rates, as a result of thicker mesophyll cell walls. * The costs associated with greater investments in cell walls underpin the LES: long leaf lifespans are achieved via higher LMA and in turn by higher cell wall mass fraction, but this inevitably reduces the efficiency of photosynthesis.","author":[{"dropping-particle":"","family":"Onoda","given":"Yusuke","non-dropping-particle":"","parse-names":false,"suffix":""},{"dropping-particle":"","family":"Wright","given":"Ian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Phytologist","id":"ITEM-2","issued":{"date-parts":[["2017","3","1"]]},"page":"1447-1463","title":"Physiological and structural tradeoffs underlying the leaf economics spectrum","type":"article-journal","volume":"241"},"uris":["http://www.mendeley.com/documents/?uuid=daf48305-0595-49f4-b076-5968c3c2835e"]},{"id":"ITEM-3","itemData":{"DOI":"10.1111/gcb.15212","ISSN":"1354-1013","abstract":"Abstract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Biology","id":"ITEM-3","issue":"9","issued":{"date-parts":[["2020","6","11"]]},"note":"doi: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theory","type":"article-journal","volume":"26"},"uris":["http://www.mendeley.com/documents/?uuid=5a86607f-14f9-4533-9429-1147a7bffbc4"]}],"mendeley":{"formattedCitation":"(Dong &lt;i&gt;et al.&lt;/i&gt;, 2017; Onoda &lt;i&gt;et al.&lt;/i&gt;, 2017; Smith &amp; Keenan, 2020)","plainTextFormattedCitation":"(Dong et al., 2017; Onoda et al., 2017; Smith &amp; Keenan, 2020)","previouslyFormattedCitation":"(Dong &lt;i&gt;et al.&lt;/i&gt;, 2017; Onoda &lt;i&gt;et al.&lt;/i&gt;, 2017; Smith &amp; Keenan, 2020)"},"properties":{"noteIndex":0},"schema":"https://github.com/citation-style-language/schema/raw/master/csl-citation.json"}</w:instrText>
      </w:r>
      <w:r w:rsidR="003704D1">
        <w:rPr>
          <w:rFonts w:eastAsia="Times New Roman"/>
          <w:color w:val="000000"/>
        </w:rPr>
        <w:fldChar w:fldCharType="separate"/>
      </w:r>
      <w:r w:rsidR="003704D1" w:rsidRPr="003704D1">
        <w:rPr>
          <w:rFonts w:eastAsia="Times New Roman"/>
          <w:noProof/>
          <w:color w:val="000000"/>
        </w:rPr>
        <w:t xml:space="preserve">(Dong </w:t>
      </w:r>
      <w:r w:rsidR="003704D1" w:rsidRPr="003704D1">
        <w:rPr>
          <w:rFonts w:eastAsia="Times New Roman"/>
          <w:i/>
          <w:noProof/>
          <w:color w:val="000000"/>
        </w:rPr>
        <w:t>et al.</w:t>
      </w:r>
      <w:r w:rsidR="003704D1" w:rsidRPr="003704D1">
        <w:rPr>
          <w:rFonts w:eastAsia="Times New Roman"/>
          <w:noProof/>
          <w:color w:val="000000"/>
        </w:rPr>
        <w:t xml:space="preserve">, 2017; Onoda </w:t>
      </w:r>
      <w:r w:rsidR="003704D1" w:rsidRPr="003704D1">
        <w:rPr>
          <w:rFonts w:eastAsia="Times New Roman"/>
          <w:i/>
          <w:noProof/>
          <w:color w:val="000000"/>
        </w:rPr>
        <w:t>et al.</w:t>
      </w:r>
      <w:r w:rsidR="003704D1" w:rsidRPr="003704D1">
        <w:rPr>
          <w:rFonts w:eastAsia="Times New Roman"/>
          <w:noProof/>
          <w:color w:val="000000"/>
        </w:rPr>
        <w:t>, 2017; Smith &amp; Keenan, 2020)</w:t>
      </w:r>
      <w:r w:rsidR="003704D1">
        <w:rPr>
          <w:rFonts w:eastAsia="Times New Roman"/>
          <w:color w:val="000000"/>
        </w:rPr>
        <w:fldChar w:fldCharType="end"/>
      </w:r>
      <w:r w:rsidRPr="001B44B1">
        <w:rPr>
          <w:rFonts w:eastAsia="Times New Roman"/>
          <w:color w:val="000000"/>
        </w:rPr>
        <w:t xml:space="preserve">. Both </w:t>
      </w:r>
      <w:proofErr w:type="spellStart"/>
      <w:r w:rsidRPr="001B44B1">
        <w:rPr>
          <w:rFonts w:eastAsia="Times New Roman"/>
          <w:color w:val="000000"/>
        </w:rPr>
        <w:t>ecophysiological</w:t>
      </w:r>
      <w:proofErr w:type="spellEnd"/>
      <w:r w:rsidRPr="001B44B1">
        <w:rPr>
          <w:rFonts w:eastAsia="Times New Roman"/>
          <w:color w:val="000000"/>
        </w:rPr>
        <w:t xml:space="preserve"> theory and data</w:t>
      </w:r>
      <w:r w:rsidR="00383758" w:rsidRPr="001B44B1">
        <w:rPr>
          <w:rFonts w:eastAsia="Times New Roman"/>
          <w:color w:val="000000"/>
        </w:rPr>
        <w:t xml:space="preserve"> </w:t>
      </w:r>
      <w:r w:rsidR="00383758" w:rsidRPr="008531D1">
        <w:rPr>
          <w:rFonts w:eastAsia="Times New Roman"/>
          <w:color w:val="000000"/>
        </w:rPr>
        <w:fldChar w:fldCharType="begin" w:fldLock="1"/>
      </w:r>
      <w:r w:rsidR="009A5B56">
        <w:rPr>
          <w:rFonts w:eastAsia="Times New Roman"/>
          <w:color w:val="000000"/>
        </w:rPr>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J","non-dropping-particle":"","parse-names":false,"suffix":""}],"container-title":"Biogeosciences","id":"ITEM-2","issue":"2","issued":{"date-parts":[["2017","1","30"]]},"page":"481-495","publisher":"Copernicus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 Smith &lt;i&gt;et al.&lt;/i&gt;, 2019)","plainTextFormattedCitation":"(Dong et al., 2017; Smith et al., 2019)","previouslyFormattedCitation":"(Dong &lt;i&gt;et al.&lt;/i&gt;, 2017; Smith &lt;i&gt;et al.&lt;/i&gt;, 2019)"},"properties":{"noteIndex":0},"schema":"https://github.com/citation-style-language/schema/raw/master/csl-citation.json"}</w:instrText>
      </w:r>
      <w:r w:rsidR="00383758" w:rsidRPr="008531D1">
        <w:rPr>
          <w:rFonts w:eastAsia="Times New Roman"/>
          <w:color w:val="000000"/>
        </w:rPr>
        <w:fldChar w:fldCharType="separate"/>
      </w:r>
      <w:r w:rsidR="009A5B56" w:rsidRPr="009A5B56">
        <w:rPr>
          <w:rFonts w:eastAsia="Times New Roman"/>
          <w:noProof/>
          <w:color w:val="000000"/>
        </w:rPr>
        <w:t xml:space="preserve">(Dong </w:t>
      </w:r>
      <w:r w:rsidR="009A5B56" w:rsidRPr="009A5B56">
        <w:rPr>
          <w:rFonts w:eastAsia="Times New Roman"/>
          <w:i/>
          <w:noProof/>
          <w:color w:val="000000"/>
        </w:rPr>
        <w:t>et al.</w:t>
      </w:r>
      <w:r w:rsidR="009A5B56" w:rsidRPr="009A5B56">
        <w:rPr>
          <w:rFonts w:eastAsia="Times New Roman"/>
          <w:noProof/>
          <w:color w:val="000000"/>
        </w:rPr>
        <w:t xml:space="preserve">, 2017; Smith </w:t>
      </w:r>
      <w:r w:rsidR="009A5B56" w:rsidRPr="009A5B56">
        <w:rPr>
          <w:rFonts w:eastAsia="Times New Roman"/>
          <w:i/>
          <w:noProof/>
          <w:color w:val="000000"/>
        </w:rPr>
        <w:t>et al.</w:t>
      </w:r>
      <w:r w:rsidR="009A5B56" w:rsidRPr="009A5B56">
        <w:rPr>
          <w:rFonts w:eastAsia="Times New Roman"/>
          <w:noProof/>
          <w:color w:val="000000"/>
        </w:rPr>
        <w:t>, 2019)</w:t>
      </w:r>
      <w:r w:rsidR="00383758" w:rsidRPr="008531D1">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 xml:space="preserve">suggest that plant demand for nitrogen to </w:t>
      </w:r>
      <w:commentRangeStart w:id="17"/>
      <w:r w:rsidRPr="001B44B1">
        <w:rPr>
          <w:rFonts w:eastAsia="Times New Roman"/>
          <w:color w:val="000000"/>
        </w:rPr>
        <w:t>build photosynthetic proteins decreases with temperature</w:t>
      </w:r>
      <w:r w:rsidR="009C694B" w:rsidRPr="001B44B1">
        <w:rPr>
          <w:rFonts w:eastAsia="Times New Roman"/>
          <w:color w:val="000000"/>
        </w:rPr>
        <w:t xml:space="preserve"> </w:t>
      </w:r>
      <w:commentRangeEnd w:id="17"/>
      <w:r w:rsidR="00346CD5">
        <w:rPr>
          <w:rStyle w:val="CommentReference"/>
        </w:rPr>
        <w:commentReference w:id="17"/>
      </w:r>
      <w:r w:rsidR="00921E26" w:rsidRPr="008531D1">
        <w:rPr>
          <w:rFonts w:eastAsia="Times New Roman"/>
          <w:color w:val="000000"/>
        </w:rPr>
        <w:fldChar w:fldCharType="begin" w:fldLock="1"/>
      </w:r>
      <w:r w:rsidR="009A5B56">
        <w:rPr>
          <w:rFonts w:eastAsia="Times New Roman"/>
          <w:color w:val="000000"/>
        </w:rPr>
        <w:instrText>ADDIN CSL_CITATION {"citationItems":[{"id":"ITEM-1","itemData":{"DOI":"10.1111/gcb.15212","ISSN":"1354-1013","abstract":"Abstract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Biology","id":"ITEM-1","issue":"9","issued":{"date-parts":[["2020","6","11"]]},"note":"doi: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theory","type":"article-journal","volume":"26"},"uris":["http://www.mendeley.com/documents/?uuid=5a86607f-14f9-4533-9429-1147a7bffbc4"]},{"id":"ITEM-2","itemData":{"DOI":"10.1002/ecy.2370","ISSN":"0012-9658","abstract":"Abstract 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dataset to benchmark such models. This article is protected by copyright. All rights reserved.","author":[{"dropping-particle":"","family":"Smith","given":"Nicholas G.","non-dropping-particle":"","parse-names":false,"suffix":""},{"dropping-particle":"","family":"Dukes","given":"Jeffrey S.","non-dropping-particle":"","parse-names":false,"suffix":""}],"container-title":"Ecology","id":"ITEM-2","issue":"7","issued":{"date-parts":[["2018","4","29"]]},"note":"doi: 10.1002/ecy.2370","page":"1610-1620","publisher":"Wiley-Blackwell","title":"Drivers of leaf carbon exchange capacity across biomes at the continental scale","type":"article-journal","volume":"99"},"uris":["http://www.mendeley.com/documents/?uuid=a30813f6-a732-4df9-84e1-92e97238c473"]},{"id":"ITEM-3","itemData":{"DOI":"10.1111/nph.14740","ISSN":"1469-8137","abstract":"* Terrestrial biosphere models (TBMs) are highly sensitive to model representation of photosynthesis, in particular the parameters maximum carboxylation rate and maximum electron transport rate at 25°C (Vc,max.25 and Jmax.25, respectively). Many TBMs do not include representation of Arctic plants, and those that do rely on understanding and parameterization from temperate species. * We measured photosynthetic CO2 response curves and leaf nitrogen (N) content in species representing the dominant vascular plant functional types found on the coastal tundra near Barrow, Alaska. * The activation energies associated with the temperature response functions of Vc,max and Jmax were 17% lower than commonly used values. When scaled to 25°C, Vc,max.25 and Jmax.25 were two- to five-fold higher than the values used to parameterize current TBMs. This high photosynthetic capacity was attributable to a high leaf N content and the high fraction of N invested in Rubisco. Leaf-level modeling demonstrated that current parameterization of TBMs resulted in a two-fold underestimation of the capacity for leaf-level CO2 assimilation in Arctic vegetation. * This study highlights the poor representation of Arctic photosynthesis in TBMs, and provides the critical data necessary to improve our ability to project the response of the Arctic to global environmental change.","author":[{"dropping-particle":"","family":"Rogers","given":"Alistair","non-dropping-particle":"","parse-names":false,"suffix":""},{"dropping-particle":"","family":"Serbin","given":"Shawn P","non-dropping-particle":"","parse-names":false,"suffix":""},{"dropping-particle":"","family":"Ely","given":"Kim S","non-dropping-particle":"","parse-names":false,"suffix":""},{"dropping-particle":"","family":"Sloan","given":"Victoria L","non-dropping-particle":"","parse-names":false,"suffix":""},{"dropping-particle":"","family":"Wullschleger","given":"Stan D","non-dropping-particle":"","parse-names":false,"suffix":""}],"container-title":"New Phytologist","id":"ITEM-3","issue":"4","issued":{"date-parts":[["2017"]]},"page":"1090-1103","title":"Terrestrial biosphere models underestimate photosynthetic capacity and CO2 assimilation in the Arctic","type":"article-journal","volume":"216"},"uris":["http://www.mendeley.com/documents/?uuid=3fd5bb8d-5109-42e7-a547-dc52c720f9f4"]},{"id":"ITEM-4","itemData":{"DOI":"https://doi.org/10.1016/j.jaridenv.2018.04.006","ISSN":"0140-1963","abstract":"Abstract Dryland ecosystems largely control the inter-annual variability of the global carbon cycle. Unfortunately, there is a paucity of data on key biochemical parameters, such as maximum carboxylation velocity (Vcmax25) and electron transport rate (Jmax25), from species in these ecosystems which limits our capacity to model photosynthesis across ecological scales. We studied six dominant C3 shrub and tree species from the Sonoran Desert with different leaf traits and phenological strategies. We characterized Vcmax25 and Jmax25 for each species and assessed which traits or trait combinations were the best predictors of these parameters for biochemical models of photosynthesis. All species had high values of Vcmax25 and Jmax25, mostly explained by high leaf nitrogen content (Narea) and high nitrogen allocation to photosynthetic enzymes comparable to those reported for herbs and crop species but higher than those of shrubs and other functional types in world databases. We found that the high values of Vcmax25 and Jmax25, by increasing rates of photosynthetic reactions, enhance photosynthetic water and nitrogen-use efficiencies and may favor carbon gain under typical conditions in drylands. Our findings improve the parameterization of photosynthesis models, and provide novel implications to common findings of high Narea in dryland species.","author":[{"dropping-particle":"","family":"Hinojo-Hinojo","given":"César","non-dropping-particle":"","parse-names":false,"suffix":""},{"dropping-particle":"","family":"Castellanos","given":"Alejandro E","non-dropping-particle":"","parse-names":false,"suffix":""},{"dropping-particle":"","family":"Llano-Sotelo","given":"Jose","non-dropping-particle":"","parse-names":false,"suffix":""},{"dropping-particle":"","family":"Peñuelas","given":"Josep","non-dropping-particle":"","parse-names":false,"suffix":""},{"dropping-particle":"","family":"Vargas","given":"Rodrigo","non-dropping-particle":"","parse-names":false,"suffix":""},{"dropping-particle":"","family":"Romo-Leon","given":"Jose R","non-dropping-particle":"","parse-names":false,"suffix":""}],"container-title":"Journal of Arid Environments","id":"ITEM-4","issued":{"date-parts":[["2018"]]},"page":"1-8","title":"High Vcmax, Jmax and photosynthetic rates of Sonoran Desert species: Using nitrogen and specific leaf area traits as predictors in biochemical models","type":"article-journal","volume":"156"},"uris":["http://www.mendeley.com/documents/?uuid=9fb1458e-9ef4-4a36-b4a3-0c85a60f0a62"]},{"id":"ITEM-5","itemData":{"ISSN":"1939-5582","author":[{"dropping-particle":"","family":"Ali","given":"Ashehad A","non-dropping-particle":"","parse-names":false,"suffix":""},{"dropping-particle":"","family":"Xu","given":"Chonggang","non-dropping-particle":"","parse-names":false,"suffix":""},{"dropping-particle":"","family":"Rogers","given":"Alistair","non-dropping-particle":"","parse-names":false,"suffix":""},{"dropping-particle":"","family":"McDowell","given":"Nathan G","non-dropping-particle":"","parse-names":false,"suffix":""},{"dropping-particle":"","family":"Medlyn","given":"Belinda E","non-dropping-particle":"","parse-names":false,"suffix":""},{"dropping-particle":"","family":"Fisher","given":"Rosie A","non-dropping-particle":"","parse-names":false,"suffix":""},{"dropping-particle":"","family":"Wullschleger","given":"Stan D","non-dropping-particle":"","parse-names":false,"suffix":""},{"dropping-particle":"","family":"Reich","given":"Peter B","non-dropping-particle":"","parse-names":false,"suffix":""},{"dropping-particle":"","family":"Vrugt","given":"Jasper A","non-dropping-particle":"","parse-names":false,"suffix":""},{"dropping-particle":"","family":"Bauerle","given":"William L","non-dropping-particle":"","parse-names":false,"suffix":""}],"container-title":"Ecological Applications","id":"ITEM-5","issue":"8","issued":{"date-parts":[["2015"]]},"page":"2349-2365","publisher":"Wiley Online Library","title":"Global</w:instrText>
      </w:r>
      <w:r w:rsidR="009A5B56">
        <w:rPr>
          <w:rFonts w:ascii="Cambria Math" w:eastAsia="Times New Roman" w:hAnsi="Cambria Math" w:cs="Cambria Math"/>
          <w:color w:val="000000"/>
        </w:rPr>
        <w:instrText>‐</w:instrText>
      </w:r>
      <w:r w:rsidR="009A5B56">
        <w:rPr>
          <w:rFonts w:eastAsia="Times New Roman"/>
          <w:color w:val="000000"/>
        </w:rPr>
        <w:instrText>scale environmental control of plant photosynthetic capacity","type":"article-journal","volume":"25"},"uris":["http://www.mendeley.com/documents/?uuid=e83a8432-5fbd-45b4-a351-1e3aab982488"]},{"id":"ITEM-6","itemData":{"author":[{"dropping-particle":"","family":"Smith","given":"Nicholas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Letters","id":"ITEM-6","issue":"3","issued":{"date-parts":[["2019"]]},"page":"506-517","title":"Global photosynthetic capacity is optimized to the environment","type":"article-journal","volume":"22"},"uris":["http://www.mendeley.com/documents/?uuid=b8f5d1ae-c01b-49eb-9716-d0aa067747ae"]},{"id":"ITEM-7","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J","non-dropping-particle":"","parse-names":false,"suffix":""}],"container-title":"Biogeosciences","id":"ITEM-7","issue":"2","issued":{"date-parts":[["2017","1","30"]]},"page":"481-495","publisher":"Copernicus Publications","title":"Leaf nitrogen from first principles: field evidence for adaptive variation with climate","type":"article-journal","volume":"14"},"uris":["http://www.mendeley.com/documents/?uuid=3936e751-872b-4195-a5f6-296780b243e8"]},{"id":"ITEM-8","itemData":{"DOI":"10.1111/nph.16702","ISSN":"0028-646X","abstract":"Summary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Phytologist","id":"ITEM-8","issued":{"date-parts":[["2020","5","26"]]},"note":"doi: 10.1111/nph.16702","publisher":"John Wiley &amp; Sons, Ltd","title":"When and where soil is important to modify the carbon and water economy of leaves","type":"article-journal"},"uris":["http://www.mendeley.com/documents/?uuid=4c508292-c175-4d53-9914-3fa0672e4c50"]},{"id":"ITEM-9","itemData":{"DOI":"10.1111/gcb.14980","ISSN":"1354-1013","abstract":"Abstract Plant respiration is an important contributor to the proposed positive global carbon-cycle feedback to climate change. However, as a major component, leaf mitochondrial (?dark?) respiration (Rd) differs among species adapted to contrasting environments and is known to acclimate to sustained changes in temperature. No accepted theory explains these phenomena or predicts its magnitude. Here we propose that the acclimation of Rd follows an optimal behaviour related to the need to maintain long-term average photosynthetic capacity (Vcmax) so that available environmental resources can be most efficiently used for photosynthesis. To test this hypothesis, we extend photosynthetic co-ordination theory to predict the acclimation of Rd to growth temperature via a link to Vcmax, and compare predictions to a global set of measurements from 112 sites spanning all terrestrial biomes. This extended co-ordination theory predicts that field-measured Rd and Vcmax accessed at growth temperature (Rd,tg and Vcmax,tg) should increase by 3.7% and 5.5% per degree increase in growth temperature. These acclimated responses to growth temperature are less steep than the corresponding instantaneous responses, which increase 8.1% and 9.9% per degree of measurement temperature for Rd and Vcmax respectively. Data-fitted responses proof indistinguishable from the values predicted by our theory, and smaller than the instantaneous responses. Theory and data are also shown to agree that the basal rates of both Rd and Vcmax assessed at 25°C (Rd,25 and Vcmax,25) decline by ~4.4% per degree increase in growth temperature. These results provide a parsimonious general theory for Rd acclimation to temperature that is simpler?and potentially more reliable?than the plant functional type-based leaf respiration schemes currently employed in most ecosystem and land-surface models.","author":[{"dropping-particle":"","family":"Wang","given":"Han","non-dropping-particle":"","parse-names":false,"suffix":""},{"dropping-particle":"","family":"Atkin","given":"Owen K","non-dropping-particle":"","parse-names":false,"suffix":""},{"dropping-particle":"","family":"Keenan","given":"Trevor F","non-dropping-particle":"","parse-names":false,"suffix":""},{"dropping-particle":"","family":"Smith","given":"Nicholas G","non-dropping-particle":"","parse-names":false,"suffix":""},{"dropping-particle":"","family":"Wright","given":"Ian J","non-dropping-particle":"","parse-names":false,"suffix":""},{"dropping-particle":"","family":"Bloomfield","given":"Keith J","non-dropping-particle":"","parse-names":false,"suffix":""},{"dropping-particle":"","family":"Kattge","given":"Jens","non-dropping-particle":"","parse-names":false,"suffix":""},{"dropping-particle":"","family":"Reich","given":"Peter B","non-dropping-particle":"","parse-names":false,"suffix":""},{"dropping-particle":"","family":"Prentice","given":"I Colin","non-dropping-particle":"","parse-names":false,"suffix":""}],"container-title":"Global Change Biology","id":"ITEM-9","issue":"4","issued":{"date-parts":[["2020","2","24"]]},"note":"doi: 10.1111/gcb.14980","page":"2573-2583","publisher":"John Wiley &amp; Sons, Ltd","title":"Acclimation of leaf respiration consistent with optimal photosynthetic capacity","type":"article-journal","volume":"26"},"uris":["http://www.mendeley.com/documents/?uuid=850f69fb-d715-4dc5-8b83-10b4e4a04088"]}],"mendeley":{"formattedCitation":"(Ali &lt;i&gt;et al.&lt;/i&gt;, 2015; Dong &lt;i&gt;et al.&lt;/i&gt;, 2017; Rogers &lt;i&gt;et al.&lt;/i&gt;, 2017; Hinojo-Hinojo &lt;i&gt;et al.&lt;/i&gt;, 2018; Smith &amp; Dukes, 2018; Smith &lt;i&gt;et al.&lt;/i&gt;, 2019; Paillassa &lt;i&gt;et al.&lt;/i&gt;, 2020; Smith &amp; Keenan, 2020; Wang &lt;i&gt;et al.&lt;/i&gt;, 2020)","plainTextFormattedCitation":"(Ali et al., 2015; Dong et al., 2017; Rogers et al., 2017; Hinojo-Hinojo et al., 2018; Smith &amp; Dukes, 2018; Smith et al., 2019; Paillassa et al., 2020; Smith &amp; Keenan, 2020; Wang et al., 2020)","previouslyFormattedCitation":"(Ali &lt;i&gt;et al.&lt;/i&gt;, 2015; Dong &lt;i&gt;et al.&lt;/i&gt;, 2017; Rogers &lt;i&gt;et al.&lt;/i&gt;, 2017; Hinojo-Hinojo &lt;i&gt;et al.&lt;/i&gt;, 2018; Smith &amp; Dukes, 2018; Smith &lt;i&gt;et al.&lt;/i&gt;, 2019; Paillassa &lt;i&gt;et al.&lt;/i&gt;, 2020; Smith &amp; Keenan, 2020; Wang &lt;i&gt;et al.&lt;/i&gt;, 2020)"},"properties":{"noteIndex":0},"schema":"https://github.com/citation-style-language/schema/raw/master/csl-citation.json"}</w:instrText>
      </w:r>
      <w:r w:rsidR="00921E26" w:rsidRPr="008531D1">
        <w:rPr>
          <w:rFonts w:eastAsia="Times New Roman"/>
          <w:color w:val="000000"/>
        </w:rPr>
        <w:fldChar w:fldCharType="separate"/>
      </w:r>
      <w:r w:rsidR="009A5B56" w:rsidRPr="009A5B56">
        <w:rPr>
          <w:rFonts w:eastAsia="Times New Roman"/>
          <w:noProof/>
          <w:color w:val="000000"/>
        </w:rPr>
        <w:t xml:space="preserve">(Ali </w:t>
      </w:r>
      <w:r w:rsidR="009A5B56" w:rsidRPr="009A5B56">
        <w:rPr>
          <w:rFonts w:eastAsia="Times New Roman"/>
          <w:i/>
          <w:noProof/>
          <w:color w:val="000000"/>
        </w:rPr>
        <w:t>et al.</w:t>
      </w:r>
      <w:r w:rsidR="009A5B56" w:rsidRPr="009A5B56">
        <w:rPr>
          <w:rFonts w:eastAsia="Times New Roman"/>
          <w:noProof/>
          <w:color w:val="000000"/>
        </w:rPr>
        <w:t xml:space="preserve">, 2015; Dong </w:t>
      </w:r>
      <w:r w:rsidR="009A5B56" w:rsidRPr="009A5B56">
        <w:rPr>
          <w:rFonts w:eastAsia="Times New Roman"/>
          <w:i/>
          <w:noProof/>
          <w:color w:val="000000"/>
        </w:rPr>
        <w:t>et al.</w:t>
      </w:r>
      <w:r w:rsidR="009A5B56" w:rsidRPr="009A5B56">
        <w:rPr>
          <w:rFonts w:eastAsia="Times New Roman"/>
          <w:noProof/>
          <w:color w:val="000000"/>
        </w:rPr>
        <w:t xml:space="preserve">, 2017; Rogers </w:t>
      </w:r>
      <w:r w:rsidR="009A5B56" w:rsidRPr="009A5B56">
        <w:rPr>
          <w:rFonts w:eastAsia="Times New Roman"/>
          <w:i/>
          <w:noProof/>
          <w:color w:val="000000"/>
        </w:rPr>
        <w:t>et al.</w:t>
      </w:r>
      <w:r w:rsidR="009A5B56" w:rsidRPr="009A5B56">
        <w:rPr>
          <w:rFonts w:eastAsia="Times New Roman"/>
          <w:noProof/>
          <w:color w:val="000000"/>
        </w:rPr>
        <w:t xml:space="preserve">, 2017; Hinojo-Hinojo </w:t>
      </w:r>
      <w:r w:rsidR="009A5B56" w:rsidRPr="009A5B56">
        <w:rPr>
          <w:rFonts w:eastAsia="Times New Roman"/>
          <w:i/>
          <w:noProof/>
          <w:color w:val="000000"/>
        </w:rPr>
        <w:t>et al.</w:t>
      </w:r>
      <w:r w:rsidR="009A5B56" w:rsidRPr="009A5B56">
        <w:rPr>
          <w:rFonts w:eastAsia="Times New Roman"/>
          <w:noProof/>
          <w:color w:val="000000"/>
        </w:rPr>
        <w:t xml:space="preserve">, 2018; Smith &amp; Dukes, 2018; Smith </w:t>
      </w:r>
      <w:r w:rsidR="009A5B56" w:rsidRPr="009A5B56">
        <w:rPr>
          <w:rFonts w:eastAsia="Times New Roman"/>
          <w:i/>
          <w:noProof/>
          <w:color w:val="000000"/>
        </w:rPr>
        <w:t>et al.</w:t>
      </w:r>
      <w:r w:rsidR="009A5B56" w:rsidRPr="009A5B56">
        <w:rPr>
          <w:rFonts w:eastAsia="Times New Roman"/>
          <w:noProof/>
          <w:color w:val="000000"/>
        </w:rPr>
        <w:t xml:space="preserve">, 2019; Paillassa </w:t>
      </w:r>
      <w:r w:rsidR="009A5B56" w:rsidRPr="009A5B56">
        <w:rPr>
          <w:rFonts w:eastAsia="Times New Roman"/>
          <w:i/>
          <w:noProof/>
          <w:color w:val="000000"/>
        </w:rPr>
        <w:t>et al.</w:t>
      </w:r>
      <w:r w:rsidR="009A5B56" w:rsidRPr="009A5B56">
        <w:rPr>
          <w:rFonts w:eastAsia="Times New Roman"/>
          <w:noProof/>
          <w:color w:val="000000"/>
        </w:rPr>
        <w:t xml:space="preserve">, 2020; Smith &amp; Keenan, 2020; Wang </w:t>
      </w:r>
      <w:r w:rsidR="009A5B56" w:rsidRPr="009A5B56">
        <w:rPr>
          <w:rFonts w:eastAsia="Times New Roman"/>
          <w:i/>
          <w:noProof/>
          <w:color w:val="000000"/>
        </w:rPr>
        <w:t>et al.</w:t>
      </w:r>
      <w:r w:rsidR="009A5B56" w:rsidRPr="009A5B56">
        <w:rPr>
          <w:rFonts w:eastAsia="Times New Roman"/>
          <w:noProof/>
          <w:color w:val="000000"/>
        </w:rPr>
        <w:t>, 2020)</w:t>
      </w:r>
      <w:r w:rsidR="00921E26" w:rsidRPr="008531D1">
        <w:rPr>
          <w:rFonts w:eastAsia="Times New Roman"/>
          <w:color w:val="000000"/>
        </w:rPr>
        <w:fldChar w:fldCharType="end"/>
      </w:r>
      <w:r w:rsidRPr="008531D1">
        <w:rPr>
          <w:rFonts w:eastAsia="Times New Roman"/>
          <w:color w:val="000000"/>
        </w:rPr>
        <w:t xml:space="preserve"> and </w:t>
      </w:r>
      <w:commentRangeStart w:id="18"/>
      <w:r w:rsidRPr="008531D1">
        <w:rPr>
          <w:rFonts w:eastAsia="Times New Roman"/>
          <w:color w:val="000000"/>
        </w:rPr>
        <w:t>increases with light availability</w:t>
      </w:r>
      <w:r w:rsidR="009C694B" w:rsidRPr="001B44B1">
        <w:rPr>
          <w:rFonts w:eastAsia="Times New Roman"/>
          <w:color w:val="000000"/>
        </w:rPr>
        <w:t xml:space="preserve"> </w:t>
      </w:r>
      <w:commentRangeEnd w:id="18"/>
      <w:r w:rsidR="00346CD5">
        <w:rPr>
          <w:rStyle w:val="CommentReference"/>
        </w:rPr>
        <w:commentReference w:id="18"/>
      </w:r>
      <w:r w:rsidR="00921E26" w:rsidRPr="008531D1">
        <w:rPr>
          <w:rFonts w:eastAsia="Times New Roman"/>
          <w:color w:val="000000"/>
        </w:rPr>
        <w:fldChar w:fldCharType="begin" w:fldLock="1"/>
      </w:r>
      <w:r w:rsidR="009A5B56">
        <w:rPr>
          <w:rFonts w:eastAsia="Times New Roman"/>
          <w:color w:val="000000"/>
        </w:rPr>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J","non-dropping-particle":"","parse-names":false,"suffix":""}],"container-title":"Biogeosciences","id":"ITEM-2","issue":"2","issued":{"date-parts":[["2017","1","30"]]},"page":"481-495","publisher":"Copernicus Publications","title":"Leaf nitrogen from first principles: field evidence for adaptive variation with climate","type":"article-journal","volume":"14"},"uris":["http://www.mendeley.com/documents/?uuid=3936e751-872b-4195-a5f6-296780b243e8"]},{"id":"ITEM-3","itemData":{"DOI":"10.1111/nph.13096","ISSN":"1469-8137","author":[{"dropping-particle":"","family":"Niinemets","given":"Ülo","non-dropping-particle":"","parse-names":false,"suffix":""},{"dropping-particle":"","family":"Keenan","given":"Trevor F","non-dropping-particle":"","parse-names":false,"suffix":""},{"dropping-particle":"","family":"Hallik","given":"Lea","non-dropping-particle":"","parse-names":false,"suffix":""}],"container-title":"New Phytologist","id":"ITEM-3","issue":"3","issued":{"date-parts":[["2015","2","1"]]},"page":"973-993","title":"A worldwide analysis of within-canopy variations in leaf structural, chemical and physiological traits across plant functional types","type":"article-journal","volume":"205"},"uris":["http://www.mendeley.com/documents/?uuid=316e92f9-95b9-4403-9dee-fcbd076401c4"]},{"id":"ITEM-4","itemData":{"DOI":"10.1111/nph.16702","ISSN":"0028-646X","abstract":"Summary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Phytologist","id":"ITEM-4","issued":{"date-parts":[["2020","5","26"]]},"note":"doi: 10.1111/nph.16702","publisher":"John Wiley &amp; Sons, Ltd","title":"When and where soil is important to modify the carbon and water economy of leaves","type":"article-journal"},"uris":["http://www.mendeley.com/documents/?uuid=4c508292-c175-4d53-9914-3fa0672e4c50"]}],"mendeley":{"formattedCitation":"(Niinemets &lt;i&gt;et al.&lt;/i&gt;, 2015; Dong &lt;i&gt;et al.&lt;/i&gt;, 2017; Smith &lt;i&gt;et al.&lt;/i&gt;, 2019; Paillassa &lt;i&gt;et al.&lt;/i&gt;, 2020)","plainTextFormattedCitation":"(Niinemets et al., 2015; Dong et al., 2017; Smith et al., 2019; Paillassa et al., 2020)","previouslyFormattedCitation":"(Niinemets &lt;i&gt;et al.&lt;/i&gt;, 2015; Dong &lt;i&gt;et al.&lt;/i&gt;, 2017; Smith &lt;i&gt;et al.&lt;/i&gt;, 2019; Paillassa &lt;i&gt;et al.&lt;/i&gt;, 2020)"},"properties":{"noteIndex":0},"schema":"https://github.com/citation-style-language/schema/raw/master/csl-citation.json"}</w:instrText>
      </w:r>
      <w:r w:rsidR="00921E26" w:rsidRPr="008531D1">
        <w:rPr>
          <w:rFonts w:eastAsia="Times New Roman"/>
          <w:color w:val="000000"/>
        </w:rPr>
        <w:fldChar w:fldCharType="separate"/>
      </w:r>
      <w:r w:rsidR="009A5B56" w:rsidRPr="009A5B56">
        <w:rPr>
          <w:rFonts w:eastAsia="Times New Roman"/>
          <w:noProof/>
          <w:color w:val="000000"/>
        </w:rPr>
        <w:t xml:space="preserve">(Niinemets </w:t>
      </w:r>
      <w:r w:rsidR="009A5B56" w:rsidRPr="009A5B56">
        <w:rPr>
          <w:rFonts w:eastAsia="Times New Roman"/>
          <w:i/>
          <w:noProof/>
          <w:color w:val="000000"/>
        </w:rPr>
        <w:t>et al.</w:t>
      </w:r>
      <w:r w:rsidR="009A5B56" w:rsidRPr="009A5B56">
        <w:rPr>
          <w:rFonts w:eastAsia="Times New Roman"/>
          <w:noProof/>
          <w:color w:val="000000"/>
        </w:rPr>
        <w:t xml:space="preserve">, 2015; Dong </w:t>
      </w:r>
      <w:r w:rsidR="009A5B56" w:rsidRPr="009A5B56">
        <w:rPr>
          <w:rFonts w:eastAsia="Times New Roman"/>
          <w:i/>
          <w:noProof/>
          <w:color w:val="000000"/>
        </w:rPr>
        <w:t>et al.</w:t>
      </w:r>
      <w:r w:rsidR="009A5B56" w:rsidRPr="009A5B56">
        <w:rPr>
          <w:rFonts w:eastAsia="Times New Roman"/>
          <w:noProof/>
          <w:color w:val="000000"/>
        </w:rPr>
        <w:t xml:space="preserve">, 2017; Smith </w:t>
      </w:r>
      <w:r w:rsidR="009A5B56" w:rsidRPr="009A5B56">
        <w:rPr>
          <w:rFonts w:eastAsia="Times New Roman"/>
          <w:i/>
          <w:noProof/>
          <w:color w:val="000000"/>
        </w:rPr>
        <w:t>et al.</w:t>
      </w:r>
      <w:r w:rsidR="009A5B56" w:rsidRPr="009A5B56">
        <w:rPr>
          <w:rFonts w:eastAsia="Times New Roman"/>
          <w:noProof/>
          <w:color w:val="000000"/>
        </w:rPr>
        <w:t xml:space="preserve">, 2019; Paillassa </w:t>
      </w:r>
      <w:r w:rsidR="009A5B56" w:rsidRPr="009A5B56">
        <w:rPr>
          <w:rFonts w:eastAsia="Times New Roman"/>
          <w:i/>
          <w:noProof/>
          <w:color w:val="000000"/>
        </w:rPr>
        <w:t>et al.</w:t>
      </w:r>
      <w:r w:rsidR="009A5B56" w:rsidRPr="009A5B56">
        <w:rPr>
          <w:rFonts w:eastAsia="Times New Roman"/>
          <w:noProof/>
          <w:color w:val="000000"/>
        </w:rPr>
        <w:t>, 2020)</w:t>
      </w:r>
      <w:r w:rsidR="00921E26" w:rsidRPr="008531D1">
        <w:rPr>
          <w:rFonts w:eastAsia="Times New Roman"/>
          <w:color w:val="000000"/>
        </w:rPr>
        <w:fldChar w:fldCharType="end"/>
      </w:r>
      <w:r w:rsidRPr="008531D1">
        <w:rPr>
          <w:rFonts w:eastAsia="Times New Roman"/>
          <w:color w:val="000000"/>
        </w:rPr>
        <w:t xml:space="preserve">. </w:t>
      </w:r>
      <w:del w:id="19" w:author="Eric Seabloom" w:date="2021-07-29T14:50:00Z">
        <w:r w:rsidRPr="008531D1" w:rsidDel="00F65012">
          <w:rPr>
            <w:rFonts w:eastAsia="Times New Roman"/>
            <w:color w:val="000000"/>
          </w:rPr>
          <w:delText>In fact, p</w:delText>
        </w:r>
      </w:del>
      <w:ins w:id="20" w:author="Eric Seabloom" w:date="2021-07-29T14:51:00Z">
        <w:r w:rsidR="00F65012">
          <w:rPr>
            <w:rFonts w:eastAsia="Times New Roman"/>
            <w:color w:val="000000"/>
          </w:rPr>
          <w:t xml:space="preserve">In addition, the relationship (positive?) between </w:t>
        </w:r>
      </w:ins>
      <w:del w:id="21" w:author="Eric Seabloom" w:date="2021-07-29T14:51:00Z">
        <w:r w:rsidRPr="008531D1" w:rsidDel="00F65012">
          <w:rPr>
            <w:rFonts w:eastAsia="Times New Roman"/>
            <w:color w:val="000000"/>
          </w:rPr>
          <w:delText xml:space="preserve">revious data on </w:delText>
        </w:r>
      </w:del>
      <w:r w:rsidRPr="008531D1">
        <w:rPr>
          <w:rFonts w:eastAsia="Times New Roman"/>
          <w:color w:val="000000"/>
        </w:rPr>
        <w:t>Rubisco carboxylation c</w:t>
      </w:r>
      <w:r w:rsidRPr="001B44B1">
        <w:rPr>
          <w:rFonts w:eastAsia="Times New Roman"/>
          <w:color w:val="000000"/>
        </w:rPr>
        <w:t>apacity</w:t>
      </w:r>
      <w:r w:rsidR="00921E26" w:rsidRPr="001B44B1">
        <w:rPr>
          <w:rFonts w:eastAsia="Times New Roman"/>
          <w:color w:val="000000"/>
        </w:rPr>
        <w:t xml:space="preserve"> </w:t>
      </w:r>
      <w:r w:rsidR="00921E26" w:rsidRPr="008531D1">
        <w:rPr>
          <w:rFonts w:eastAsia="Times New Roman"/>
          <w:color w:val="000000"/>
        </w:rPr>
        <w:fldChar w:fldCharType="begin" w:fldLock="1"/>
      </w:r>
      <w:r w:rsidR="00921E26" w:rsidRPr="00771C52">
        <w:rPr>
          <w:rFonts w:eastAsia="Times New Roman"/>
          <w:color w:val="000000"/>
        </w:rPr>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Phytologist","id":"ITEM-2","issued":{"date-parts":[["2020","5","26"]]},"note":"doi: 10.1111/nph.16702","publisher":"John Wiley &amp; Sons, Ltd","title":"When and where soil is important to modify the carbon and water economy of leaves","type":"article-journal"},"uris":["http://www.mendeley.com/documents/?uuid=4c508292-c175-4d53-9914-3fa0672e4c50"]}],"mendeley":{"formattedCitation":"(Smith &lt;i&gt;et al.&lt;/i&gt;, 2019; Paillassa &lt;i&gt;et al.&lt;/i&gt;, 2020)","plainTextFormattedCitation":"(Smith et al., 2019; Paillassa et al., 2020)","previouslyFormattedCitation":"(Smith &lt;i&gt;et al.&lt;/i&gt;, 2019; Paillassa &lt;i&gt;et al.&lt;/i&gt;, 2020)"},"properties":{"noteIndex":0},"schema":"https://github.com/citation-style-language/schema/raw/master/csl-citation.json"}</w:instrText>
      </w:r>
      <w:r w:rsidR="00921E26" w:rsidRPr="008531D1">
        <w:rPr>
          <w:rFonts w:eastAsia="Times New Roman"/>
          <w:color w:val="000000"/>
        </w:rPr>
        <w:fldChar w:fldCharType="separate"/>
      </w:r>
      <w:r w:rsidR="00921E26" w:rsidRPr="008531D1">
        <w:rPr>
          <w:rFonts w:eastAsia="Times New Roman"/>
          <w:noProof/>
          <w:color w:val="000000"/>
        </w:rPr>
        <w:t xml:space="preserve">(Smith </w:t>
      </w:r>
      <w:r w:rsidR="00921E26" w:rsidRPr="001B44B1">
        <w:rPr>
          <w:rFonts w:eastAsia="Times New Roman"/>
          <w:i/>
          <w:noProof/>
          <w:color w:val="000000"/>
        </w:rPr>
        <w:t>et al.</w:t>
      </w:r>
      <w:r w:rsidR="00921E26" w:rsidRPr="001B44B1">
        <w:rPr>
          <w:rFonts w:eastAsia="Times New Roman"/>
          <w:noProof/>
          <w:color w:val="000000"/>
        </w:rPr>
        <w:t xml:space="preserve">, 2019; Paillassa </w:t>
      </w:r>
      <w:r w:rsidR="00921E26" w:rsidRPr="001B44B1">
        <w:rPr>
          <w:rFonts w:eastAsia="Times New Roman"/>
          <w:i/>
          <w:noProof/>
          <w:color w:val="000000"/>
        </w:rPr>
        <w:t>et al.</w:t>
      </w:r>
      <w:r w:rsidR="00921E26" w:rsidRPr="00771C52">
        <w:rPr>
          <w:rFonts w:eastAsia="Times New Roman"/>
          <w:noProof/>
          <w:color w:val="000000"/>
        </w:rPr>
        <w:t>, 2020)</w:t>
      </w:r>
      <w:r w:rsidR="00921E26" w:rsidRPr="008531D1">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and leaf nitrogen</w:t>
      </w:r>
      <w:r w:rsidR="00921E26" w:rsidRPr="001B44B1">
        <w:rPr>
          <w:rFonts w:eastAsia="Times New Roman"/>
          <w:color w:val="000000"/>
        </w:rPr>
        <w:t xml:space="preserve"> </w:t>
      </w:r>
      <w:r w:rsidR="00921E26" w:rsidRPr="008531D1">
        <w:rPr>
          <w:rFonts w:eastAsia="Times New Roman"/>
          <w:color w:val="000000"/>
        </w:rPr>
        <w:fldChar w:fldCharType="begin" w:fldLock="1"/>
      </w:r>
      <w:r w:rsidR="009A5B56">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climate","type":"article-journal","volume":"14"},"uris":["http://www.mendeley.com/documents/?uuid=3936e751-872b-4195-a5f6-296780b243e8"]},{"id":"ITEM-2","itemData":{"DOI":"10.1038/s41559-018-0790-1","ISSN":"2397-334X","abstract":"Leaf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Evolution","id":"ITEM-2","issue":"3","issued":{"date-parts":[["2019"]]},"page":"400-406","title":"Leaf nutrients, not specific leaf area, are consistent indicators of elevated nutrient inputs","type":"article-journal","volume":"3"},"uris":["http://www.mendeley.com/documents/?uuid=bd7986d4-f568-4bae-9cd2-5900f6954d90"]},{"id":"ITEM-3","itemData":{"DOI":"10.1111/nph.16702","ISSN":"0028-646X","abstract":"Summary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Phytologist","id":"ITEM-3","issued":{"date-parts":[["2020","5","26"]]},"note":"doi: 10.1111/nph.16702","publisher":"John Wiley &amp; Sons, Ltd","title":"When and where soil is important to modify the carbon and water economy of leaves","type":"article-journal"},"uris":["http://www.mendeley.com/documents/?uuid=4c508292-c175-4d53-9914-3fa0672e4c50"]}],"mendeley":{"formattedCitation":"(Dong &lt;i&gt;et al.&lt;/i&gt;, 2017; Firn &lt;i&gt;et al.&lt;/i&gt;, 2019; Paillassa &lt;i&gt;et al.&lt;/i&gt;, 2020)","plainTextFormattedCitation":"(Dong et al., 2017; Firn et al., 2019; Paillassa et al., 2020)","previouslyFormattedCitation":"(Dong &lt;i&gt;et al.&lt;/i&gt;, 2017; Firn &lt;i&gt;et al.&lt;/i&gt;, 2019; Paillassa &lt;i&gt;et al.&lt;/i&gt;, 2020)"},"properties":{"noteIndex":0},"schema":"https://github.com/citation-style-language/schema/raw/master/csl-citation.json"}</w:instrText>
      </w:r>
      <w:r w:rsidR="00921E26" w:rsidRPr="008531D1">
        <w:rPr>
          <w:rFonts w:eastAsia="Times New Roman"/>
          <w:color w:val="000000"/>
        </w:rPr>
        <w:fldChar w:fldCharType="separate"/>
      </w:r>
      <w:r w:rsidR="009A5B56" w:rsidRPr="009A5B56">
        <w:rPr>
          <w:rFonts w:eastAsia="Times New Roman"/>
          <w:noProof/>
          <w:color w:val="000000"/>
        </w:rPr>
        <w:t xml:space="preserve">(Dong </w:t>
      </w:r>
      <w:r w:rsidR="009A5B56" w:rsidRPr="009A5B56">
        <w:rPr>
          <w:rFonts w:eastAsia="Times New Roman"/>
          <w:i/>
          <w:noProof/>
          <w:color w:val="000000"/>
        </w:rPr>
        <w:t>et al.</w:t>
      </w:r>
      <w:r w:rsidR="009A5B56" w:rsidRPr="009A5B56">
        <w:rPr>
          <w:rFonts w:eastAsia="Times New Roman"/>
          <w:noProof/>
          <w:color w:val="000000"/>
        </w:rPr>
        <w:t xml:space="preserve">, 2017; Firn </w:t>
      </w:r>
      <w:r w:rsidR="009A5B56" w:rsidRPr="009A5B56">
        <w:rPr>
          <w:rFonts w:eastAsia="Times New Roman"/>
          <w:i/>
          <w:noProof/>
          <w:color w:val="000000"/>
        </w:rPr>
        <w:t xml:space="preserve">et </w:t>
      </w:r>
      <w:r w:rsidR="009A5B56" w:rsidRPr="009A5B56">
        <w:rPr>
          <w:rFonts w:eastAsia="Times New Roman"/>
          <w:i/>
          <w:noProof/>
          <w:color w:val="000000"/>
        </w:rPr>
        <w:lastRenderedPageBreak/>
        <w:t>al.</w:t>
      </w:r>
      <w:r w:rsidR="009A5B56" w:rsidRPr="009A5B56">
        <w:rPr>
          <w:rFonts w:eastAsia="Times New Roman"/>
          <w:noProof/>
          <w:color w:val="000000"/>
        </w:rPr>
        <w:t xml:space="preserve">, 2019; Paillassa </w:t>
      </w:r>
      <w:r w:rsidR="009A5B56" w:rsidRPr="009A5B56">
        <w:rPr>
          <w:rFonts w:eastAsia="Times New Roman"/>
          <w:i/>
          <w:noProof/>
          <w:color w:val="000000"/>
        </w:rPr>
        <w:t>et al.</w:t>
      </w:r>
      <w:r w:rsidR="009A5B56" w:rsidRPr="009A5B56">
        <w:rPr>
          <w:rFonts w:eastAsia="Times New Roman"/>
          <w:noProof/>
          <w:color w:val="000000"/>
        </w:rPr>
        <w:t>, 2020)</w:t>
      </w:r>
      <w:r w:rsidR="00921E26" w:rsidRPr="008531D1">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 xml:space="preserve">suggest that this climate-driven changes in </w:t>
      </w:r>
      <w:r w:rsidR="003704D1">
        <w:rPr>
          <w:rFonts w:eastAsia="Times New Roman"/>
          <w:color w:val="000000"/>
        </w:rPr>
        <w:t xml:space="preserve">leaf demand for nitrogen are far </w:t>
      </w:r>
      <w:r w:rsidRPr="001B44B1">
        <w:rPr>
          <w:rFonts w:eastAsia="Times New Roman"/>
          <w:color w:val="000000"/>
        </w:rPr>
        <w:t>more important than soil nitrogen availability</w:t>
      </w:r>
      <w:r w:rsidR="003704D1">
        <w:rPr>
          <w:rFonts w:eastAsia="Times New Roman"/>
          <w:color w:val="000000"/>
        </w:rPr>
        <w:t xml:space="preserve"> for predicting leaf nitrogen</w:t>
      </w:r>
      <w:r w:rsidRPr="001B44B1">
        <w:rPr>
          <w:rFonts w:eastAsia="Times New Roman"/>
          <w:color w:val="000000"/>
        </w:rPr>
        <w:t>.</w:t>
      </w:r>
    </w:p>
    <w:p w14:paraId="3AAFBB69" w14:textId="17EFB183" w:rsidR="00361685" w:rsidRPr="00771C52" w:rsidRDefault="00361685" w:rsidP="00B05AC4">
      <w:pPr>
        <w:spacing w:line="480" w:lineRule="auto"/>
        <w:contextualSpacing/>
        <w:rPr>
          <w:rFonts w:eastAsia="Times New Roman"/>
        </w:rPr>
      </w:pPr>
      <w:r w:rsidRPr="001B44B1">
        <w:rPr>
          <w:rFonts w:eastAsia="Times New Roman"/>
          <w:color w:val="000000"/>
        </w:rPr>
        <w:tab/>
      </w:r>
      <w:r w:rsidR="00E2660B">
        <w:rPr>
          <w:rFonts w:eastAsia="Times New Roman"/>
          <w:color w:val="000000"/>
        </w:rPr>
        <w:t>Eco-evolutionary optimality</w:t>
      </w:r>
      <w:r w:rsidRPr="00771C52">
        <w:rPr>
          <w:rFonts w:eastAsia="Times New Roman"/>
          <w:color w:val="000000"/>
        </w:rPr>
        <w:t xml:space="preserve"> theory</w:t>
      </w:r>
      <w:r w:rsidR="00921E26" w:rsidRPr="00771C52">
        <w:rPr>
          <w:rFonts w:eastAsia="Times New Roman"/>
          <w:color w:val="000000"/>
        </w:rPr>
        <w:t xml:space="preserve"> </w:t>
      </w:r>
      <w:r w:rsidR="00E2660B">
        <w:rPr>
          <w:rFonts w:eastAsia="Times New Roman"/>
          <w:color w:val="000000"/>
        </w:rPr>
        <w:fldChar w:fldCharType="begin" w:fldLock="1"/>
      </w:r>
      <w:r w:rsidR="005A0FAA">
        <w:rPr>
          <w:rFonts w:eastAsia="Times New Roman"/>
          <w:color w:val="000000"/>
        </w:rPr>
        <w:instrText>ADDIN CSL_CITATION {"citationItems":[{"id":"ITEM-1","itemData":{"ISSN":"0003-0147","author":[{"dropping-particle":"","family":"Wright","given":"Ian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Naturalist","id":"ITEM-1","issue":"1","issued":{"date-parts":[["2003"]]},"page":"98-111","publisher":"The University of Chicago Press","title":"Least-cost input mixtures of water and nitrogen for photosynthesis","type":"article-journal","volume":"161"},"uris":["http://www.mendeley.com/documents/?uuid=2dbac1d5-ae45-4e9a-86f6-8fa0cf0578c8"]},{"id":"ITEM-2","itemData":{"DOI":"10.1038/s41477-020-0655-x","ISSN":"2055-0278","abstract":"Plants and vegetation play a critical—but largely unpredictable—role in global environmental changes due to the multitude of contributing processes at widely different spatial and temporal scales. In this Perspective, we explore approaches to master this complexity and improve our ability to predict vegetation dynamics by explicitly taking account of principles that constrain plant and ecosystem behaviour: natural selection, self-organization and entropy maximization. These ideas are increasingly being used in vegetation models, but we argue that their full potential has yet to be realized. We demonstrate the power of natural selection-based optimality principles to predict photosynthetic and carbon allocation responses to multiple environmental drivers, as well as how individual plasticity leads to the predictable self-organization of forest canopies. We show how models of natural selection acting on a few key traits can generate realistic plant communities and how entropy maximization can identify the most probable outcomes of community dynamics in space- and time-varying environments. Finally, we present a roadmap indicating how these principles could be combined in a new generation of models with stronger theoretical foundations and an improved capacity to predict complex vegetation responses to environmental change.","author":[{"dropping-particle":"","family":"Franklin","given":"Oskar","non-dropping-particle":"","parse-names":false,"suffix":""},{"dropping-particle":"","family":"Harrison","given":"Sandy P","non-dropping-particle":"","parse-names":false,"suffix":""},{"dropping-particle":"","family":"Dewar","given":"Roderick","non-dropping-particle":"","parse-names":false,"suffix":""},{"dropping-particle":"","family":"Farrior","given":"Caroline E","non-dropping-particle":"","parse-names":false,"suffix":""},{"dropping-particle":"","family":"Brännström","given":"Åke","non-dropping-particle":"","parse-names":false,"suffix":""},{"dropping-particle":"","family":"Dieckmann","given":"Ulf","non-dropping-particle":"","parse-names":false,"suffix":""},{"dropping-particle":"","family":"Pietsch","given":"Stephan","non-dropping-particle":"","parse-names":false,"suffix":""},{"dropping-particle":"","family":"Falster","given":"Daniel","non-dropping-particle":"","parse-names":false,"suffix":""},{"dropping-particle":"","family":"Cramer","given":"Wolfgang","non-dropping-particle":"","parse-names":false,"suffix":""},{"dropping-particle":"","family":"Loreau","given":"Michel","non-dropping-particle":"","parse-names":false,"suffix":""},{"dropping-particle":"","family":"Wang","given":"Han","non-dropping-particle":"","parse-names":false,"suffix":""},{"dropping-particle":"","family":"Mäkelä","given":"Annikki","non-dropping-particle":"","parse-names":false,"suffix":""},{"dropping-particle":"","family":"Rebel","given":"Karin T","non-dropping-particle":"","parse-names":false,"suffix":""},{"dropping-particle":"","family":"Meron","given":"Ehud","non-dropping-particle":"","parse-names":false,"suffix":""},{"dropping-particle":"","family":"Schymanski","given":"Stanislaus J","non-dropping-particle":"","parse-names":false,"suffix":""},{"dropping-particle":"","family":"Rovenskaya","given":"Elena","non-dropping-particle":"","parse-names":false,"suffix":""},{"dropping-particle":"","family":"Stocker","given":"Benjamin D","non-dropping-particle":"","parse-names":false,"suffix":""},{"dropping-particle":"","family":"Zaehle","given":"Sönke","non-dropping-particle":"","parse-names":false,"suffix":""},{"dropping-particle":"","family":"Manzoni","given":"Stefano","non-dropping-particle":"","parse-names":false,"suffix":""},{"dropping-particle":"","family":"Oijen","given":"Marcel","non-dropping-particle":"van","parse-names":false,"suffix":""},{"dropping-particle":"","family":"Wright","given":"Ian J","non-dropping-particle":"","parse-names":false,"suffix":""},{"dropping-particle":"","family":"Ciais","given":"Philippe","non-dropping-particle":"","parse-names":false,"suffix":""},{"dropping-particle":"","family":"Bodegom","given":"Peter M","non-dropping-particle":"van","parse-names":false,"suffix":""},{"dropping-particle":"","family":"Peñuelas","given":"Josep","non-dropping-particle":"","parse-names":false,"suffix":""},{"dropping-particle":"","family":"Hofhansl","given":"Florian","non-dropping-particle":"","parse-names":false,"suffix":""},{"dropping-particle":"","family":"Terrer","given":"Cesar","non-dropping-particle":"","parse-names":false,"suffix":""},{"dropping-particle":"","family":"Soudzilovskaia","given":"Nadejda A","non-dropping-particle":"","parse-names":false,"suffix":""},{"dropping-particle":"","family":"Midgley","given":"Guy","non-dropping-particle":"","parse-names":false,"suffix":""},{"dropping-particle":"","family":"Prentice","given":"I Colin","non-dropping-particle":"","parse-names":false,"suffix":""}],"container-title":"Nature Plants","id":"ITEM-2","issued":{"date-parts":[["2020"]]},"page":"444-453","title":"Organizing principles for vegetation dynamics","type":"article-journal","volume":"6"},"uris":["http://www.mendeley.com/documents/?uuid=1436bcb7-0582-4592-a96c-9c01a52c88d7"]},{"id":"ITEM-3","itemData":{"DOI":"10.1111/nph.16702","ISSN":"0028-646X","abstract":"Summary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Phytologist","id":"ITEM-3","issued":{"date-parts":[["2020","5","26"]]},"note":"doi: 10.1111/nph.16702","publisher":"John Wiley &amp; Sons, Ltd","title":"When and where soil is important to modify the carbon and water economy of leaves","type":"article-journal"},"uris":["http://www.mendeley.com/documents/?uuid=4c508292-c175-4d53-9914-3fa0672e4c50"]},{"id":"ITEM-4","itemData":{"DOI":"https://doi.org/10.1111/nph.17558","ISSN":"0028-646X","abstract":"Summary 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Phytologist","id":"ITEM-4","issue":"n/a","issued":{"date-parts":[["2021","6","15"]]},"note":"https://doi.org/10.1111/nph.17558","publisher":"John Wiley &amp; Sons, Ltd","title":"Eco-evolutionary optimality as a means to improve vegetation and land-surface models","type":"article-journal","volume":"n/a"},"uris":["http://www.mendeley.com/documents/?uuid=566071d9-b6c1-49fb-8463-772fb8d6206a"]}],"mendeley":{"formattedCitation":"(Wright &lt;i&gt;et al.&lt;/i&gt;, 2003; Franklin &lt;i&gt;et al.&lt;/i&gt;, 2020; Paillassa &lt;i&gt;et al.&lt;/i&gt;, 2020; Harrison &lt;i&gt;et al.&lt;/i&gt;, 2021)","manualFormatting":"(Franklin et al., 2020; Harrison et al., 2021)","plainTextFormattedCitation":"(Wright et al., 2003; Franklin et al., 2020; Paillassa et al., 2020; Harrison et al., 2021)","previouslyFormattedCitation":"(Wright &lt;i&gt;et al.&lt;/i&gt;, 2003; Franklin &lt;i&gt;et al.&lt;/i&gt;, 2020; Paillassa &lt;i&gt;et al.&lt;/i&gt;, 2020; Harrison &lt;i&gt;et al.&lt;/i&gt;, 2021)"},"properties":{"noteIndex":0},"schema":"https://github.com/citation-style-language/schema/raw/master/csl-citation.json"}</w:instrText>
      </w:r>
      <w:r w:rsidR="00E2660B">
        <w:rPr>
          <w:rFonts w:eastAsia="Times New Roman"/>
          <w:color w:val="000000"/>
        </w:rPr>
        <w:fldChar w:fldCharType="separate"/>
      </w:r>
      <w:r w:rsidR="00E2660B" w:rsidRPr="00E2660B">
        <w:rPr>
          <w:rFonts w:eastAsia="Times New Roman"/>
          <w:noProof/>
          <w:color w:val="000000"/>
        </w:rPr>
        <w:t xml:space="preserve">(Franklin </w:t>
      </w:r>
      <w:r w:rsidR="00E2660B" w:rsidRPr="00E2660B">
        <w:rPr>
          <w:rFonts w:eastAsia="Times New Roman"/>
          <w:i/>
          <w:noProof/>
          <w:color w:val="000000"/>
        </w:rPr>
        <w:t>et al.</w:t>
      </w:r>
      <w:r w:rsidR="00E2660B" w:rsidRPr="00E2660B">
        <w:rPr>
          <w:rFonts w:eastAsia="Times New Roman"/>
          <w:noProof/>
          <w:color w:val="000000"/>
        </w:rPr>
        <w:t xml:space="preserve">, 2020; Harrison </w:t>
      </w:r>
      <w:r w:rsidR="00E2660B" w:rsidRPr="00E2660B">
        <w:rPr>
          <w:rFonts w:eastAsia="Times New Roman"/>
          <w:i/>
          <w:noProof/>
          <w:color w:val="000000"/>
        </w:rPr>
        <w:t>et al.</w:t>
      </w:r>
      <w:r w:rsidR="00E2660B" w:rsidRPr="00E2660B">
        <w:rPr>
          <w:rFonts w:eastAsia="Times New Roman"/>
          <w:noProof/>
          <w:color w:val="000000"/>
        </w:rPr>
        <w:t>, 2021)</w:t>
      </w:r>
      <w:r w:rsidR="00E2660B">
        <w:rPr>
          <w:rFonts w:eastAsia="Times New Roman"/>
          <w:color w:val="000000"/>
        </w:rPr>
        <w:fldChar w:fldCharType="end"/>
      </w:r>
      <w:r w:rsidRPr="008531D1">
        <w:rPr>
          <w:rFonts w:eastAsia="Times New Roman"/>
          <w:color w:val="000000"/>
        </w:rPr>
        <w:t xml:space="preserve"> </w:t>
      </w:r>
      <w:r w:rsidRPr="001B44B1">
        <w:rPr>
          <w:rFonts w:eastAsia="Times New Roman"/>
          <w:color w:val="000000"/>
        </w:rPr>
        <w:t xml:space="preserve">provides a framework for reconciling the impact of soil nitrogen availability and plant nitrogen demand on </w:t>
      </w:r>
      <w:proofErr w:type="spellStart"/>
      <w:r w:rsidRPr="001B44B1">
        <w:rPr>
          <w:rFonts w:eastAsia="Times New Roman"/>
          <w:i/>
          <w:iCs/>
          <w:color w:val="000000"/>
        </w:rPr>
        <w:t>N</w:t>
      </w:r>
      <w:r w:rsidRPr="001B44B1">
        <w:rPr>
          <w:rFonts w:eastAsia="Times New Roman"/>
          <w:color w:val="000000"/>
          <w:vertAlign w:val="subscript"/>
        </w:rPr>
        <w:t>area</w:t>
      </w:r>
      <w:proofErr w:type="spellEnd"/>
      <w:r w:rsidRPr="00771C52">
        <w:rPr>
          <w:rFonts w:eastAsia="Times New Roman"/>
          <w:color w:val="000000"/>
        </w:rPr>
        <w:t>. This theory suggests that</w:t>
      </w:r>
      <w:r w:rsidR="00771C52">
        <w:rPr>
          <w:rFonts w:eastAsia="Times New Roman"/>
          <w:color w:val="000000"/>
        </w:rPr>
        <w:t xml:space="preserve"> the response of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w:t>
      </w:r>
      <w:r w:rsidR="00771C52">
        <w:rPr>
          <w:rFonts w:eastAsia="Times New Roman"/>
          <w:color w:val="000000"/>
        </w:rPr>
        <w:t>to a</w:t>
      </w:r>
      <w:r w:rsidRPr="00771C52">
        <w:rPr>
          <w:rFonts w:eastAsia="Times New Roman"/>
          <w:color w:val="000000"/>
        </w:rPr>
        <w:t xml:space="preserve"> change in nitrogen availability</w:t>
      </w:r>
      <w:r w:rsidR="00771C52">
        <w:rPr>
          <w:rFonts w:eastAsia="Times New Roman"/>
          <w:color w:val="000000"/>
        </w:rPr>
        <w:t xml:space="preserve"> is dependent on the whole plant</w:t>
      </w:r>
      <w:r w:rsidRPr="00771C52">
        <w:rPr>
          <w:rFonts w:eastAsia="Times New Roman"/>
          <w:color w:val="000000"/>
        </w:rPr>
        <w:t xml:space="preserve"> nitrogen</w:t>
      </w:r>
      <w:r w:rsidR="00771C52">
        <w:rPr>
          <w:rFonts w:eastAsia="Times New Roman"/>
          <w:color w:val="000000"/>
        </w:rPr>
        <w:t xml:space="preserve"> demand</w:t>
      </w:r>
      <w:r w:rsidRPr="00771C52">
        <w:rPr>
          <w:rFonts w:eastAsia="Times New Roman"/>
          <w:color w:val="000000"/>
        </w:rPr>
        <w:t xml:space="preserve"> </w:t>
      </w:r>
      <w:r w:rsidR="00771C52">
        <w:rPr>
          <w:rFonts w:eastAsia="Times New Roman"/>
          <w:color w:val="000000"/>
        </w:rPr>
        <w:t>to bu</w:t>
      </w:r>
      <w:r w:rsidRPr="00771C52">
        <w:rPr>
          <w:rFonts w:eastAsia="Times New Roman"/>
          <w:color w:val="000000"/>
        </w:rPr>
        <w:t xml:space="preserve">ild new </w:t>
      </w:r>
      <w:r w:rsidR="00771C52">
        <w:rPr>
          <w:rFonts w:eastAsia="Times New Roman"/>
          <w:color w:val="000000"/>
        </w:rPr>
        <w:t>structures</w:t>
      </w:r>
      <w:r w:rsidRPr="00771C52">
        <w:rPr>
          <w:rFonts w:eastAsia="Times New Roman"/>
          <w:color w:val="000000"/>
        </w:rPr>
        <w:t>. Thus, an increase in</w:t>
      </w:r>
      <w:r w:rsidR="00E2660B">
        <w:rPr>
          <w:rFonts w:eastAsia="Times New Roman"/>
          <w:color w:val="000000"/>
        </w:rPr>
        <w:t xml:space="preserve"> nitrogen supply</w:t>
      </w:r>
      <w:r w:rsidRPr="00771C52">
        <w:rPr>
          <w:rFonts w:eastAsia="Times New Roman"/>
          <w:color w:val="000000"/>
        </w:rPr>
        <w:t xml:space="preserve"> would increase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as a means to increase water use efficiency only when there is a </w:t>
      </w:r>
      <w:r w:rsidR="0053714C">
        <w:rPr>
          <w:rFonts w:eastAsia="Times New Roman"/>
          <w:color w:val="000000"/>
        </w:rPr>
        <w:t>limited change in biomass</w:t>
      </w:r>
      <w:r w:rsidRPr="00771C52">
        <w:rPr>
          <w:rFonts w:eastAsia="Times New Roman"/>
          <w:color w:val="000000"/>
        </w:rPr>
        <w:t xml:space="preserve"> (Figure 1 grey dashed line). If </w:t>
      </w:r>
      <w:r w:rsidR="0053714C">
        <w:rPr>
          <w:rFonts w:eastAsia="Times New Roman"/>
          <w:iCs/>
          <w:color w:val="000000"/>
        </w:rPr>
        <w:t>instead plants use added nitrogen to build new structures (i.e., high stimulation of biomass)</w:t>
      </w:r>
      <w:r w:rsidRPr="00771C52">
        <w:rPr>
          <w:rFonts w:eastAsia="Times New Roman"/>
          <w:color w:val="000000"/>
        </w:rPr>
        <w:t xml:space="preserve">, we would expect </w:t>
      </w:r>
      <w:r w:rsidR="0053714C">
        <w:rPr>
          <w:rFonts w:eastAsia="Times New Roman"/>
          <w:color w:val="000000"/>
        </w:rPr>
        <w:t>little</w:t>
      </w:r>
      <w:r w:rsidRPr="00771C52">
        <w:rPr>
          <w:rFonts w:eastAsia="Times New Roman"/>
          <w:color w:val="000000"/>
        </w:rPr>
        <w:t xml:space="preserve"> change in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(Figure 1 black solid line). Different environmental contexts (e.g., canopy openness) may dictate </w:t>
      </w:r>
      <w:r w:rsidR="00771C52">
        <w:rPr>
          <w:rFonts w:eastAsia="Times New Roman"/>
          <w:color w:val="000000"/>
        </w:rPr>
        <w:t>variation in</w:t>
      </w:r>
      <w:r w:rsidR="0053714C">
        <w:rPr>
          <w:rFonts w:eastAsia="Times New Roman"/>
          <w:color w:val="000000"/>
        </w:rPr>
        <w:t xml:space="preserve"> the biomass responses</w:t>
      </w:r>
      <w:r w:rsidRPr="00771C52">
        <w:rPr>
          <w:rFonts w:eastAsia="Times New Roman"/>
          <w:color w:val="000000"/>
        </w:rPr>
        <w:t xml:space="preserve"> and the resulting </w:t>
      </w:r>
      <w:r w:rsidR="00E2660B">
        <w:rPr>
          <w:rFonts w:eastAsia="Times New Roman"/>
          <w:bCs/>
        </w:rPr>
        <w:t>nitrogen availability</w:t>
      </w:r>
      <w:r w:rsidR="00771C52">
        <w:rPr>
          <w:rFonts w:eastAsia="Times New Roman"/>
          <w:color w:val="000000"/>
        </w:rPr>
        <w:t>-</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00771C52">
        <w:rPr>
          <w:rFonts w:eastAsia="Times New Roman"/>
          <w:color w:val="000000"/>
        </w:rPr>
        <w:t xml:space="preserve"> relationship</w:t>
      </w:r>
      <w:r w:rsidRPr="00771C52">
        <w:rPr>
          <w:rFonts w:eastAsia="Times New Roman"/>
          <w:color w:val="000000"/>
        </w:rPr>
        <w:t>.</w:t>
      </w:r>
    </w:p>
    <w:p w14:paraId="04461849" w14:textId="5C6133EB" w:rsidR="004921F3" w:rsidRDefault="00361685" w:rsidP="00B05AC4">
      <w:pPr>
        <w:spacing w:line="480" w:lineRule="auto"/>
        <w:contextualSpacing/>
        <w:rPr>
          <w:rFonts w:eastAsia="Times New Roman"/>
          <w:color w:val="000000"/>
        </w:rPr>
      </w:pPr>
      <w:r w:rsidRPr="00771C52">
        <w:rPr>
          <w:rFonts w:eastAsia="Times New Roman"/>
          <w:color w:val="000000"/>
        </w:rPr>
        <w:tab/>
        <w:t>Here, we use leaf and biomass data from a globally distributed grassland nutrient addition experiment, Nutrient Network (</w:t>
      </w:r>
      <w:proofErr w:type="spellStart"/>
      <w:r w:rsidRPr="00771C52">
        <w:rPr>
          <w:rFonts w:eastAsia="Times New Roman"/>
          <w:color w:val="000000"/>
        </w:rPr>
        <w:t>NutNet</w:t>
      </w:r>
      <w:proofErr w:type="spellEnd"/>
      <w:r w:rsidRPr="00771C52">
        <w:rPr>
          <w:rFonts w:eastAsia="Times New Roman"/>
          <w:color w:val="000000"/>
        </w:rPr>
        <w:t xml:space="preserve">; </w:t>
      </w:r>
      <w:commentRangeStart w:id="22"/>
      <w:r w:rsidRPr="00771C52">
        <w:rPr>
          <w:rFonts w:eastAsia="Times New Roman"/>
          <w:color w:val="000000"/>
        </w:rPr>
        <w:t>Lind 2016</w:t>
      </w:r>
      <w:commentRangeEnd w:id="22"/>
      <w:r w:rsidR="00346CD5">
        <w:rPr>
          <w:rStyle w:val="CommentReference"/>
        </w:rPr>
        <w:commentReference w:id="22"/>
      </w:r>
      <w:r w:rsidRPr="00771C52">
        <w:rPr>
          <w:rFonts w:eastAsia="Times New Roman"/>
          <w:color w:val="000000"/>
        </w:rPr>
        <w:t xml:space="preserve">), alongside </w:t>
      </w:r>
      <w:r w:rsidR="00E2660B">
        <w:rPr>
          <w:rFonts w:eastAsia="Times New Roman"/>
          <w:color w:val="000000"/>
        </w:rPr>
        <w:t>eco-evolutionary optimality</w:t>
      </w:r>
      <w:r w:rsidR="00E2660B" w:rsidRPr="00771C52">
        <w:rPr>
          <w:rFonts w:eastAsia="Times New Roman"/>
          <w:color w:val="000000"/>
        </w:rPr>
        <w:t xml:space="preserve"> </w:t>
      </w:r>
      <w:r w:rsidRPr="00771C52">
        <w:rPr>
          <w:rFonts w:eastAsia="Times New Roman"/>
          <w:color w:val="000000"/>
        </w:rPr>
        <w:t xml:space="preserve">theory </w:t>
      </w:r>
      <w:r w:rsidR="005A0FAA">
        <w:rPr>
          <w:rFonts w:eastAsia="Times New Roman"/>
          <w:color w:val="000000"/>
        </w:rPr>
        <w:fldChar w:fldCharType="begin" w:fldLock="1"/>
      </w:r>
      <w:r w:rsidR="005A0FAA">
        <w:rPr>
          <w:rFonts w:eastAsia="Times New Roman"/>
          <w:color w:val="000000"/>
        </w:rPr>
        <w:instrText>ADDIN CSL_CITATION {"citationItems":[{"id":"ITEM-1","itemData":{"ISSN":"0003-0147","author":[{"dropping-particle":"","family":"Wright","given":"Ian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Naturalist","id":"ITEM-1","issue":"1","issued":{"date-parts":[["2003"]]},"page":"98-111","publisher":"The University of Chicago Press","title":"Least-cost input mixtures of water and nitrogen for photosynthesis","type":"article-journal","volume":"161"},"uris":["http://www.mendeley.com/documents/?uuid=2dbac1d5-ae45-4e9a-86f6-8fa0cf0578c8"]},{"id":"ITEM-2","itemData":{"DOI":"10.1038/s41477-020-0655-x","ISSN":"2055-0278","abstract":"Plants and vegetation play a critical—but largely unpredictable—role in global environmental changes due to the multitude of contributing processes at widely different spatial and temporal scales. In this Perspective, we explore approaches to master this complexity and improve our ability to predict vegetation dynamics by explicitly taking account of principles that constrain plant and ecosystem behaviour: natural selection, self-organization and entropy maximization. These ideas are increasingly being used in vegetation models, but we argue that their full potential has yet to be realized. We demonstrate the power of natural selection-based optimality principles to predict photosynthetic and carbon allocation responses to multiple environmental drivers, as well as how individual plasticity leads to the predictable self-organization of forest canopies. We show how models of natural selection acting on a few key traits can generate realistic plant communities and how entropy maximization can identify the most probable outcomes of community dynamics in space- and time-varying environments. Finally, we present a roadmap indicating how these principles could be combined in a new generation of models with stronger theoretical foundations and an improved capacity to predict complex vegetation responses to environmental change.","author":[{"dropping-particle":"","family":"Franklin","given":"Oskar","non-dropping-particle":"","parse-names":false,"suffix":""},{"dropping-particle":"","family":"Harrison","given":"Sandy P","non-dropping-particle":"","parse-names":false,"suffix":""},{"dropping-particle":"","family":"Dewar","given":"Roderick","non-dropping-particle":"","parse-names":false,"suffix":""},{"dropping-particle":"","family":"Farrior","given":"Caroline E","non-dropping-particle":"","parse-names":false,"suffix":""},{"dropping-particle":"","family":"Brännström","given":"Åke","non-dropping-particle":"","parse-names":false,"suffix":""},{"dropping-particle":"","family":"Dieckmann","given":"Ulf","non-dropping-particle":"","parse-names":false,"suffix":""},{"dropping-particle":"","family":"Pietsch","given":"Stephan","non-dropping-particle":"","parse-names":false,"suffix":""},{"dropping-particle":"","family":"Falster","given":"Daniel","non-dropping-particle":"","parse-names":false,"suffix":""},{"dropping-particle":"","family":"Cramer","given":"Wolfgang","non-dropping-particle":"","parse-names":false,"suffix":""},{"dropping-particle":"","family":"Loreau","given":"Michel","non-dropping-particle":"","parse-names":false,"suffix":""},{"dropping-particle":"","family":"Wang","given":"Han","non-dropping-particle":"","parse-names":false,"suffix":""},{"dropping-particle":"","family":"Mäkelä","given":"Annikki","non-dropping-particle":"","parse-names":false,"suffix":""},{"dropping-particle":"","family":"Rebel","given":"Karin T","non-dropping-particle":"","parse-names":false,"suffix":""},{"dropping-particle":"","family":"Meron","given":"Ehud","non-dropping-particle":"","parse-names":false,"suffix":""},{"dropping-particle":"","family":"Schymanski","given":"Stanislaus J","non-dropping-particle":"","parse-names":false,"suffix":""},{"dropping-particle":"","family":"Rovenskaya","given":"Elena","non-dropping-particle":"","parse-names":false,"suffix":""},{"dropping-particle":"","family":"Stocker","given":"Benjamin D","non-dropping-particle":"","parse-names":false,"suffix":""},{"dropping-particle":"","family":"Zaehle","given":"Sönke","non-dropping-particle":"","parse-names":false,"suffix":""},{"dropping-particle":"","family":"Manzoni","given":"Stefano","non-dropping-particle":"","parse-names":false,"suffix":""},{"dropping-particle":"","family":"Oijen","given":"Marcel","non-dropping-particle":"van","parse-names":false,"suffix":""},{"dropping-particle":"","family":"Wright","given":"Ian J","non-dropping-particle":"","parse-names":false,"suffix":""},{"dropping-particle":"","family":"Ciais","given":"Philippe","non-dropping-particle":"","parse-names":false,"suffix":""},{"dropping-particle":"","family":"Bodegom","given":"Peter M","non-dropping-particle":"van","parse-names":false,"suffix":""},{"dropping-particle":"","family":"Peñuelas","given":"Josep","non-dropping-particle":"","parse-names":false,"suffix":""},{"dropping-particle":"","family":"Hofhansl","given":"Florian","non-dropping-particle":"","parse-names":false,"suffix":""},{"dropping-particle":"","family":"Terrer","given":"Cesar","non-dropping-particle":"","parse-names":false,"suffix":""},{"dropping-particle":"","family":"Soudzilovskaia","given":"Nadejda A","non-dropping-particle":"","parse-names":false,"suffix":""},{"dropping-particle":"","family":"Midgley","given":"Guy","non-dropping-particle":"","parse-names":false,"suffix":""},{"dropping-particle":"","family":"Prentice","given":"I Colin","non-dropping-particle":"","parse-names":false,"suffix":""}],"container-title":"Nature Plants","id":"ITEM-2","issued":{"date-parts":[["2020"]]},"page":"444-453","title":"Organizing principles for vegetation dynamics","type":"article-journal","volume":"6"},"uris":["http://www.mendeley.com/documents/?uuid=1436bcb7-0582-4592-a96c-9c01a52c88d7"]},{"id":"ITEM-3","itemData":{"DOI":"10.1111/nph.16702","ISSN":"0028-646X","abstract":"Summary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Phytologist","id":"ITEM-3","issued":{"date-parts":[["2020","5","26"]]},"note":"doi: 10.1111/nph.16702","publisher":"John Wiley &amp; Sons, Ltd","title":"When and where soil is important to modify the carbon and water economy of leaves","type":"article-journal"},"uris":["http://www.mendeley.com/documents/?uuid=4c508292-c175-4d53-9914-3fa0672e4c50"]},{"id":"ITEM-4","itemData":{"DOI":"https://doi.org/10.1111/nph.17558","ISSN":"0028-646X","abstract":"Summary 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Phytologist","id":"ITEM-4","issue":"n/a","issued":{"date-parts":[["2021","6","15"]]},"note":"https://doi.org/10.1111/nph.17558","publisher":"John Wiley &amp; Sons, Ltd","title":"Eco-evolutionary optimality as a means to improve vegetation and land-surface models","type":"article-journal","volume":"n/a"},"uris":["http://www.mendeley.com/documents/?uuid=566071d9-b6c1-49fb-8463-772fb8d6206a"]}],"mendeley":{"formattedCitation":"(Wright &lt;i&gt;et al.&lt;/i&gt;, 2003; Franklin &lt;i&gt;et al.&lt;/i&gt;, 2020; Paillassa &lt;i&gt;et al.&lt;/i&gt;, 2020; Harrison &lt;i&gt;et al.&lt;/i&gt;, 2021)","manualFormatting":"(Franklin et al., 2020; Harrison et al., 2021)","plainTextFormattedCitation":"(Wright et al., 2003; Franklin et al., 2020; Paillassa et al., 2020; Harrison et al., 2021)","previouslyFormattedCitation":"(Wright &lt;i&gt;et al.&lt;/i&gt;, 2003; Franklin &lt;i&gt;et al.&lt;/i&gt;, 2020; Paillassa &lt;i&gt;et al.&lt;/i&gt;, 2020; Harrison &lt;i&gt;et al.&lt;/i&gt;, 2021)"},"properties":{"noteIndex":0},"schema":"https://github.com/citation-style-language/schema/raw/master/csl-citation.json"}</w:instrText>
      </w:r>
      <w:r w:rsidR="005A0FAA">
        <w:rPr>
          <w:rFonts w:eastAsia="Times New Roman"/>
          <w:color w:val="000000"/>
        </w:rPr>
        <w:fldChar w:fldCharType="separate"/>
      </w:r>
      <w:r w:rsidR="005A0FAA" w:rsidRPr="00E2660B">
        <w:rPr>
          <w:rFonts w:eastAsia="Times New Roman"/>
          <w:noProof/>
          <w:color w:val="000000"/>
        </w:rPr>
        <w:t xml:space="preserve">(Franklin </w:t>
      </w:r>
      <w:r w:rsidR="005A0FAA" w:rsidRPr="00E2660B">
        <w:rPr>
          <w:rFonts w:eastAsia="Times New Roman"/>
          <w:i/>
          <w:noProof/>
          <w:color w:val="000000"/>
        </w:rPr>
        <w:t>et al.</w:t>
      </w:r>
      <w:r w:rsidR="005A0FAA" w:rsidRPr="00E2660B">
        <w:rPr>
          <w:rFonts w:eastAsia="Times New Roman"/>
          <w:noProof/>
          <w:color w:val="000000"/>
        </w:rPr>
        <w:t xml:space="preserve">, 2020; Harrison </w:t>
      </w:r>
      <w:r w:rsidR="005A0FAA" w:rsidRPr="00E2660B">
        <w:rPr>
          <w:rFonts w:eastAsia="Times New Roman"/>
          <w:i/>
          <w:noProof/>
          <w:color w:val="000000"/>
        </w:rPr>
        <w:t>et al.</w:t>
      </w:r>
      <w:r w:rsidR="005A0FAA" w:rsidRPr="00E2660B">
        <w:rPr>
          <w:rFonts w:eastAsia="Times New Roman"/>
          <w:noProof/>
          <w:color w:val="000000"/>
        </w:rPr>
        <w:t>, 2021)</w:t>
      </w:r>
      <w:r w:rsidR="005A0FAA">
        <w:rPr>
          <w:rFonts w:eastAsia="Times New Roman"/>
          <w:color w:val="000000"/>
        </w:rPr>
        <w:fldChar w:fldCharType="end"/>
      </w:r>
      <w:r w:rsidR="005A0FAA">
        <w:rPr>
          <w:rFonts w:eastAsia="Times New Roman"/>
          <w:color w:val="000000"/>
        </w:rPr>
        <w:t xml:space="preserve"> </w:t>
      </w:r>
      <w:r w:rsidRPr="00771C52">
        <w:rPr>
          <w:rFonts w:eastAsia="Times New Roman"/>
          <w:color w:val="000000"/>
        </w:rPr>
        <w:t xml:space="preserve">to better understand the response of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to nitrogen addition. Our aims were </w:t>
      </w:r>
      <w:r w:rsidR="001D5E19">
        <w:rPr>
          <w:rFonts w:eastAsia="Times New Roman"/>
          <w:color w:val="000000"/>
        </w:rPr>
        <w:t>fourfold:</w:t>
      </w:r>
    </w:p>
    <w:p w14:paraId="41358659" w14:textId="77D7EC77" w:rsidR="004921F3" w:rsidRPr="00971CEF" w:rsidRDefault="004921F3" w:rsidP="00971CEF">
      <w:pPr>
        <w:pStyle w:val="ListParagraph"/>
        <w:numPr>
          <w:ilvl w:val="0"/>
          <w:numId w:val="8"/>
        </w:numPr>
        <w:spacing w:line="480" w:lineRule="auto"/>
        <w:rPr>
          <w:rFonts w:eastAsia="Times New Roman"/>
          <w:color w:val="000000"/>
        </w:rPr>
      </w:pPr>
      <w:r w:rsidRPr="00971CEF">
        <w:rPr>
          <w:rFonts w:eastAsia="Times New Roman"/>
          <w:color w:val="000000"/>
        </w:rPr>
        <w:t>Q</w:t>
      </w:r>
      <w:r w:rsidR="00361685" w:rsidRPr="00971CEF">
        <w:rPr>
          <w:rFonts w:eastAsia="Times New Roman"/>
          <w:color w:val="000000"/>
        </w:rPr>
        <w:t xml:space="preserve">uantify and separate the impact of soil nitrogen, leaf traits, and climate on </w:t>
      </w:r>
      <w:proofErr w:type="spellStart"/>
      <w:r w:rsidR="00361685" w:rsidRPr="00971CEF">
        <w:rPr>
          <w:rFonts w:eastAsia="Times New Roman"/>
          <w:i/>
          <w:iCs/>
          <w:color w:val="000000"/>
        </w:rPr>
        <w:t>N</w:t>
      </w:r>
      <w:r w:rsidR="00361685" w:rsidRPr="00971CEF">
        <w:rPr>
          <w:rFonts w:eastAsia="Times New Roman"/>
          <w:color w:val="000000"/>
          <w:vertAlign w:val="subscript"/>
        </w:rPr>
        <w:t>area</w:t>
      </w:r>
      <w:proofErr w:type="spellEnd"/>
      <w:r>
        <w:rPr>
          <w:rFonts w:eastAsia="Times New Roman"/>
          <w:color w:val="000000"/>
        </w:rPr>
        <w:t>.</w:t>
      </w:r>
      <w:r w:rsidR="00361685" w:rsidRPr="00971CEF">
        <w:rPr>
          <w:rFonts w:eastAsia="Times New Roman"/>
          <w:color w:val="000000"/>
        </w:rPr>
        <w:t xml:space="preserve"> </w:t>
      </w:r>
    </w:p>
    <w:p w14:paraId="06DF94B7" w14:textId="1A681EE6" w:rsidR="004921F3" w:rsidRDefault="004921F3" w:rsidP="004921F3">
      <w:pPr>
        <w:pStyle w:val="ListParagraph"/>
        <w:numPr>
          <w:ilvl w:val="0"/>
          <w:numId w:val="8"/>
        </w:numPr>
        <w:spacing w:line="480" w:lineRule="auto"/>
        <w:rPr>
          <w:rFonts w:eastAsia="Times New Roman"/>
          <w:color w:val="000000"/>
        </w:rPr>
      </w:pPr>
      <w:commentRangeStart w:id="23"/>
      <w:r>
        <w:rPr>
          <w:rFonts w:eastAsia="Times New Roman"/>
          <w:color w:val="000000"/>
        </w:rPr>
        <w:t xml:space="preserve">Assess the predictability of </w:t>
      </w:r>
      <w:proofErr w:type="spellStart"/>
      <w:r>
        <w:rPr>
          <w:rFonts w:eastAsia="Times New Roman"/>
          <w:i/>
          <w:color w:val="000000"/>
        </w:rPr>
        <w:t>N</w:t>
      </w:r>
      <w:r>
        <w:rPr>
          <w:rFonts w:eastAsia="Times New Roman"/>
          <w:color w:val="000000"/>
          <w:vertAlign w:val="subscript"/>
        </w:rPr>
        <w:t>area</w:t>
      </w:r>
      <w:proofErr w:type="spellEnd"/>
      <w:r>
        <w:rPr>
          <w:rFonts w:eastAsia="Times New Roman"/>
          <w:color w:val="000000"/>
          <w:vertAlign w:val="subscript"/>
        </w:rPr>
        <w:t xml:space="preserve"> </w:t>
      </w:r>
      <w:r>
        <w:rPr>
          <w:rFonts w:eastAsia="Times New Roman"/>
          <w:color w:val="000000"/>
        </w:rPr>
        <w:t xml:space="preserve">from theory using aboveground climate </w:t>
      </w:r>
      <w:commentRangeStart w:id="24"/>
      <w:r>
        <w:rPr>
          <w:rFonts w:eastAsia="Times New Roman"/>
          <w:color w:val="000000"/>
        </w:rPr>
        <w:t xml:space="preserve">and leaf traits </w:t>
      </w:r>
      <w:commentRangeEnd w:id="24"/>
      <w:r w:rsidR="004A62EF">
        <w:rPr>
          <w:rStyle w:val="CommentReference"/>
        </w:rPr>
        <w:commentReference w:id="24"/>
      </w:r>
      <w:r>
        <w:rPr>
          <w:rFonts w:eastAsia="Times New Roman"/>
          <w:color w:val="000000"/>
        </w:rPr>
        <w:t>alone in comparison to belowground soil nitrogen availability.</w:t>
      </w:r>
      <w:commentRangeEnd w:id="23"/>
      <w:r w:rsidR="00DD6EFB">
        <w:rPr>
          <w:rStyle w:val="CommentReference"/>
        </w:rPr>
        <w:commentReference w:id="23"/>
      </w:r>
    </w:p>
    <w:p w14:paraId="236ABE50" w14:textId="6FD5109C" w:rsidR="004921F3" w:rsidRDefault="004921F3" w:rsidP="004921F3">
      <w:pPr>
        <w:pStyle w:val="ListParagraph"/>
        <w:numPr>
          <w:ilvl w:val="0"/>
          <w:numId w:val="8"/>
        </w:numPr>
        <w:spacing w:line="480" w:lineRule="auto"/>
        <w:rPr>
          <w:rFonts w:eastAsia="Times New Roman"/>
          <w:color w:val="000000"/>
        </w:rPr>
      </w:pPr>
      <w:r>
        <w:rPr>
          <w:rFonts w:eastAsia="Times New Roman"/>
          <w:color w:val="000000"/>
        </w:rPr>
        <w:t>Quantify the impacts of soil nitrogen availability on aboveground biomass.</w:t>
      </w:r>
    </w:p>
    <w:p w14:paraId="1EF08796" w14:textId="1D4CCFE5" w:rsidR="004921F3" w:rsidRDefault="004921F3" w:rsidP="004921F3">
      <w:pPr>
        <w:pStyle w:val="ListParagraph"/>
        <w:numPr>
          <w:ilvl w:val="0"/>
          <w:numId w:val="8"/>
        </w:numPr>
        <w:spacing w:line="480" w:lineRule="auto"/>
        <w:rPr>
          <w:rFonts w:eastAsia="Times New Roman"/>
          <w:color w:val="000000"/>
        </w:rPr>
      </w:pPr>
      <w:r>
        <w:rPr>
          <w:rFonts w:eastAsia="Times New Roman"/>
          <w:color w:val="000000"/>
        </w:rPr>
        <w:t xml:space="preserve">Assess tradeoffs between biomass production and allocation to </w:t>
      </w:r>
      <w:proofErr w:type="spellStart"/>
      <w:r>
        <w:rPr>
          <w:rFonts w:eastAsia="Times New Roman"/>
          <w:i/>
          <w:color w:val="000000"/>
        </w:rPr>
        <w:t>N</w:t>
      </w:r>
      <w:r>
        <w:rPr>
          <w:rFonts w:eastAsia="Times New Roman"/>
          <w:color w:val="000000"/>
          <w:vertAlign w:val="subscript"/>
        </w:rPr>
        <w:t>area</w:t>
      </w:r>
      <w:proofErr w:type="spellEnd"/>
      <w:r>
        <w:rPr>
          <w:rFonts w:eastAsia="Times New Roman"/>
          <w:color w:val="000000"/>
        </w:rPr>
        <w:t xml:space="preserve"> under different soil nitrogen conditions. </w:t>
      </w:r>
    </w:p>
    <w:p w14:paraId="02B56D63" w14:textId="206CA4D5" w:rsidR="00361685" w:rsidRPr="00971CEF" w:rsidRDefault="00361685" w:rsidP="00971CEF">
      <w:pPr>
        <w:spacing w:line="480" w:lineRule="auto"/>
        <w:rPr>
          <w:rFonts w:eastAsia="Times New Roman"/>
          <w:color w:val="000000"/>
        </w:rPr>
      </w:pPr>
      <w:r w:rsidRPr="00971CEF">
        <w:rPr>
          <w:rFonts w:eastAsia="Times New Roman"/>
          <w:color w:val="000000"/>
        </w:rPr>
        <w:t xml:space="preserve">We hypothesized that </w:t>
      </w:r>
      <w:commentRangeStart w:id="25"/>
      <w:r w:rsidRPr="00971CEF">
        <w:rPr>
          <w:rFonts w:eastAsia="Times New Roman"/>
          <w:color w:val="000000"/>
        </w:rPr>
        <w:t xml:space="preserve">soil nitrogen availability, leaf traits, and climate would have significant separate impacts on </w:t>
      </w:r>
      <w:proofErr w:type="spellStart"/>
      <w:r w:rsidRPr="00971CEF">
        <w:rPr>
          <w:rFonts w:eastAsia="Times New Roman"/>
          <w:i/>
          <w:iCs/>
          <w:color w:val="000000"/>
        </w:rPr>
        <w:t>N</w:t>
      </w:r>
      <w:r w:rsidRPr="00971CEF">
        <w:rPr>
          <w:rFonts w:eastAsia="Times New Roman"/>
          <w:color w:val="000000"/>
          <w:vertAlign w:val="subscript"/>
        </w:rPr>
        <w:t>area</w:t>
      </w:r>
      <w:commentRangeEnd w:id="25"/>
      <w:proofErr w:type="spellEnd"/>
      <w:r w:rsidR="004A62EF">
        <w:rPr>
          <w:rStyle w:val="CommentReference"/>
        </w:rPr>
        <w:commentReference w:id="25"/>
      </w:r>
      <w:r w:rsidRPr="00971CEF">
        <w:rPr>
          <w:rFonts w:eastAsia="Times New Roman"/>
          <w:color w:val="000000"/>
        </w:rPr>
        <w:t xml:space="preserve">, but that the effect of soil nitrogen availability would be relatively weak </w:t>
      </w:r>
      <w:r w:rsidRPr="00971CEF">
        <w:rPr>
          <w:rFonts w:eastAsia="Times New Roman"/>
          <w:color w:val="000000"/>
        </w:rPr>
        <w:lastRenderedPageBreak/>
        <w:t>due to the alternative ways in which plants can allocate available nitrogen</w:t>
      </w:r>
      <w:r w:rsidR="00A6009F">
        <w:rPr>
          <w:rFonts w:eastAsia="Times New Roman"/>
          <w:color w:val="000000"/>
        </w:rPr>
        <w:t xml:space="preserve"> (Aim 1)</w:t>
      </w:r>
      <w:r w:rsidRPr="00971CEF">
        <w:rPr>
          <w:rFonts w:eastAsia="Times New Roman"/>
          <w:color w:val="000000"/>
        </w:rPr>
        <w:t>.</w:t>
      </w:r>
      <w:r w:rsidR="004921F3">
        <w:rPr>
          <w:rFonts w:eastAsia="Times New Roman"/>
          <w:color w:val="000000"/>
        </w:rPr>
        <w:t xml:space="preserve"> From this, we expected that </w:t>
      </w:r>
      <w:proofErr w:type="spellStart"/>
      <w:r w:rsidR="004921F3">
        <w:rPr>
          <w:rFonts w:eastAsia="Times New Roman"/>
          <w:i/>
          <w:color w:val="000000"/>
        </w:rPr>
        <w:t>N</w:t>
      </w:r>
      <w:r w:rsidR="004921F3">
        <w:rPr>
          <w:rFonts w:eastAsia="Times New Roman"/>
          <w:color w:val="000000"/>
          <w:vertAlign w:val="subscript"/>
        </w:rPr>
        <w:t>area</w:t>
      </w:r>
      <w:proofErr w:type="spellEnd"/>
      <w:r w:rsidR="004921F3">
        <w:rPr>
          <w:rFonts w:eastAsia="Times New Roman"/>
          <w:color w:val="000000"/>
        </w:rPr>
        <w:t xml:space="preserve"> would be well modeled from theory based on aboveground drivers and leaf traits alone</w:t>
      </w:r>
      <w:r w:rsidR="00A6009F">
        <w:rPr>
          <w:rFonts w:eastAsia="Times New Roman"/>
          <w:color w:val="000000"/>
        </w:rPr>
        <w:t xml:space="preserve"> (Aim 2)</w:t>
      </w:r>
      <w:r w:rsidR="004921F3">
        <w:rPr>
          <w:rFonts w:eastAsia="Times New Roman"/>
          <w:color w:val="000000"/>
        </w:rPr>
        <w:t>. We expected that soil nitrogen availability would be positively correlated with aboveground biomass on average</w:t>
      </w:r>
      <w:r w:rsidR="00A6009F">
        <w:rPr>
          <w:rFonts w:eastAsia="Times New Roman"/>
          <w:color w:val="000000"/>
        </w:rPr>
        <w:t xml:space="preserve"> (Aim 3).</w:t>
      </w:r>
      <w:r w:rsidR="004921F3">
        <w:rPr>
          <w:rFonts w:eastAsia="Times New Roman"/>
          <w:color w:val="000000"/>
        </w:rPr>
        <w:t xml:space="preserve"> </w:t>
      </w:r>
      <w:r w:rsidR="00A6009F">
        <w:rPr>
          <w:rFonts w:eastAsia="Times New Roman"/>
          <w:color w:val="000000"/>
        </w:rPr>
        <w:t xml:space="preserve">We expected </w:t>
      </w:r>
      <w:r w:rsidR="004921F3">
        <w:rPr>
          <w:rFonts w:eastAsia="Times New Roman"/>
          <w:color w:val="000000"/>
        </w:rPr>
        <w:t xml:space="preserve">that site-level variability in this response would influence the response of </w:t>
      </w:r>
      <w:proofErr w:type="spellStart"/>
      <w:r w:rsidR="004921F3">
        <w:rPr>
          <w:rFonts w:eastAsia="Times New Roman"/>
          <w:i/>
          <w:color w:val="000000"/>
        </w:rPr>
        <w:t>N</w:t>
      </w:r>
      <w:r w:rsidR="004921F3">
        <w:rPr>
          <w:rFonts w:eastAsia="Times New Roman"/>
          <w:color w:val="000000"/>
          <w:vertAlign w:val="subscript"/>
        </w:rPr>
        <w:t>area</w:t>
      </w:r>
      <w:proofErr w:type="spellEnd"/>
      <w:r w:rsidR="004921F3">
        <w:rPr>
          <w:rFonts w:eastAsia="Times New Roman"/>
          <w:color w:val="000000"/>
          <w:vertAlign w:val="subscript"/>
        </w:rPr>
        <w:t xml:space="preserve"> </w:t>
      </w:r>
      <w:r w:rsidR="004921F3">
        <w:rPr>
          <w:rFonts w:eastAsia="Times New Roman"/>
          <w:color w:val="000000"/>
        </w:rPr>
        <w:t>to soil nitrogen availability. Specifically</w:t>
      </w:r>
      <w:r w:rsidRPr="00971CEF">
        <w:rPr>
          <w:rFonts w:eastAsia="Times New Roman"/>
          <w:color w:val="000000"/>
        </w:rPr>
        <w:t xml:space="preserve">, we hypothesized that the </w:t>
      </w:r>
      <w:proofErr w:type="spellStart"/>
      <w:r w:rsidRPr="00971CEF">
        <w:rPr>
          <w:rFonts w:eastAsia="Times New Roman"/>
          <w:i/>
          <w:iCs/>
          <w:color w:val="000000"/>
        </w:rPr>
        <w:t>N</w:t>
      </w:r>
      <w:r w:rsidRPr="00971CEF">
        <w:rPr>
          <w:rFonts w:eastAsia="Times New Roman"/>
          <w:color w:val="000000"/>
          <w:vertAlign w:val="subscript"/>
        </w:rPr>
        <w:t>area</w:t>
      </w:r>
      <w:proofErr w:type="spellEnd"/>
      <w:r w:rsidRPr="00971CEF">
        <w:rPr>
          <w:rFonts w:eastAsia="Times New Roman"/>
          <w:color w:val="000000"/>
        </w:rPr>
        <w:t xml:space="preserve"> response to soil nitrogen availability would be greatest in </w:t>
      </w:r>
      <w:r w:rsidR="00E019F3" w:rsidRPr="00971CEF">
        <w:rPr>
          <w:rFonts w:eastAsia="Times New Roman"/>
          <w:color w:val="000000"/>
        </w:rPr>
        <w:t>contexts</w:t>
      </w:r>
      <w:r w:rsidRPr="00971CEF">
        <w:rPr>
          <w:rFonts w:eastAsia="Times New Roman"/>
          <w:color w:val="000000"/>
        </w:rPr>
        <w:t xml:space="preserve"> that did not show a large increase in biomass</w:t>
      </w:r>
      <w:r w:rsidR="00A6009F">
        <w:rPr>
          <w:rFonts w:eastAsia="Times New Roman"/>
          <w:color w:val="000000"/>
        </w:rPr>
        <w:t xml:space="preserve"> (Aim 4)</w:t>
      </w:r>
      <w:r w:rsidRPr="00971CEF">
        <w:rPr>
          <w:rFonts w:eastAsia="Times New Roman"/>
          <w:color w:val="000000"/>
        </w:rPr>
        <w:t>.</w:t>
      </w:r>
    </w:p>
    <w:p w14:paraId="779D3999" w14:textId="77777777" w:rsidR="00BD3DF0" w:rsidRDefault="00BD3DF0">
      <w:pPr>
        <w:rPr>
          <w:rFonts w:eastAsia="Times New Roman"/>
          <w:b/>
          <w:color w:val="000000"/>
        </w:rPr>
      </w:pPr>
      <w:r>
        <w:rPr>
          <w:rFonts w:eastAsia="Times New Roman"/>
          <w:b/>
          <w:color w:val="000000"/>
        </w:rPr>
        <w:br w:type="page"/>
      </w:r>
    </w:p>
    <w:p w14:paraId="3BBE35AF" w14:textId="276E8E30" w:rsidR="00936697" w:rsidRDefault="00936697" w:rsidP="00971CEF">
      <w:pPr>
        <w:spacing w:line="480" w:lineRule="auto"/>
        <w:rPr>
          <w:rFonts w:eastAsia="Times New Roman"/>
          <w:color w:val="000000"/>
        </w:rPr>
      </w:pPr>
      <w:r>
        <w:rPr>
          <w:rFonts w:eastAsia="Times New Roman"/>
          <w:b/>
          <w:color w:val="000000"/>
        </w:rPr>
        <w:lastRenderedPageBreak/>
        <w:t>Table 1.</w:t>
      </w:r>
      <w:r>
        <w:rPr>
          <w:rFonts w:eastAsia="Times New Roman"/>
          <w:color w:val="000000"/>
        </w:rPr>
        <w:t xml:space="preserve"> Description of</w:t>
      </w:r>
      <w:r w:rsidR="007B4DDA">
        <w:rPr>
          <w:rFonts w:eastAsia="Times New Roman"/>
          <w:color w:val="000000"/>
        </w:rPr>
        <w:t xml:space="preserve"> key</w:t>
      </w:r>
      <w:r>
        <w:rPr>
          <w:rFonts w:eastAsia="Times New Roman"/>
          <w:color w:val="000000"/>
        </w:rPr>
        <w:t xml:space="preserve"> abbreviated terms</w:t>
      </w:r>
    </w:p>
    <w:tbl>
      <w:tblPr>
        <w:tblStyle w:val="TableGrid"/>
        <w:tblW w:w="9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515"/>
        <w:gridCol w:w="6200"/>
      </w:tblGrid>
      <w:tr w:rsidR="00105704" w14:paraId="643BF74B" w14:textId="77777777" w:rsidTr="00971CEF">
        <w:tc>
          <w:tcPr>
            <w:tcW w:w="1800" w:type="dxa"/>
            <w:tcBorders>
              <w:top w:val="single" w:sz="4" w:space="0" w:color="auto"/>
              <w:bottom w:val="single" w:sz="4" w:space="0" w:color="auto"/>
            </w:tcBorders>
          </w:tcPr>
          <w:p w14:paraId="5D1D5642" w14:textId="3211BA48" w:rsidR="00105704" w:rsidRDefault="00105704" w:rsidP="00936697">
            <w:pPr>
              <w:spacing w:line="480" w:lineRule="auto"/>
              <w:rPr>
                <w:rFonts w:eastAsia="Times New Roman"/>
                <w:b/>
                <w:color w:val="000000"/>
              </w:rPr>
            </w:pPr>
            <w:r>
              <w:rPr>
                <w:rFonts w:eastAsia="Times New Roman"/>
                <w:b/>
                <w:color w:val="000000"/>
              </w:rPr>
              <w:t>Variable</w:t>
            </w:r>
          </w:p>
        </w:tc>
        <w:tc>
          <w:tcPr>
            <w:tcW w:w="1515" w:type="dxa"/>
            <w:tcBorders>
              <w:top w:val="single" w:sz="4" w:space="0" w:color="auto"/>
              <w:bottom w:val="single" w:sz="4" w:space="0" w:color="auto"/>
            </w:tcBorders>
          </w:tcPr>
          <w:p w14:paraId="498312E5" w14:textId="121C167A" w:rsidR="00105704" w:rsidRDefault="00105704" w:rsidP="00936697">
            <w:pPr>
              <w:spacing w:line="480" w:lineRule="auto"/>
              <w:rPr>
                <w:rFonts w:eastAsia="Times New Roman"/>
                <w:b/>
                <w:color w:val="000000"/>
              </w:rPr>
            </w:pPr>
            <w:r>
              <w:rPr>
                <w:rFonts w:eastAsia="Times New Roman"/>
                <w:b/>
                <w:color w:val="000000"/>
              </w:rPr>
              <w:t>Units</w:t>
            </w:r>
          </w:p>
        </w:tc>
        <w:tc>
          <w:tcPr>
            <w:tcW w:w="6200" w:type="dxa"/>
            <w:tcBorders>
              <w:top w:val="single" w:sz="4" w:space="0" w:color="auto"/>
              <w:bottom w:val="single" w:sz="4" w:space="0" w:color="auto"/>
            </w:tcBorders>
          </w:tcPr>
          <w:p w14:paraId="4478AAC4" w14:textId="2DAD736A" w:rsidR="00105704" w:rsidRDefault="00105704" w:rsidP="00936697">
            <w:pPr>
              <w:spacing w:line="480" w:lineRule="auto"/>
              <w:rPr>
                <w:rFonts w:eastAsia="Times New Roman"/>
                <w:b/>
                <w:color w:val="000000"/>
              </w:rPr>
            </w:pPr>
            <w:r>
              <w:rPr>
                <w:rFonts w:eastAsia="Times New Roman"/>
                <w:b/>
                <w:color w:val="000000"/>
              </w:rPr>
              <w:t>Description</w:t>
            </w:r>
          </w:p>
        </w:tc>
      </w:tr>
      <w:tr w:rsidR="007B4DDA" w14:paraId="32F31530" w14:textId="77777777" w:rsidTr="00971CEF">
        <w:tc>
          <w:tcPr>
            <w:tcW w:w="1800" w:type="dxa"/>
            <w:tcBorders>
              <w:top w:val="single" w:sz="4" w:space="0" w:color="auto"/>
            </w:tcBorders>
          </w:tcPr>
          <w:p w14:paraId="5D4AF223" w14:textId="14B87CDF" w:rsidR="007B4DDA" w:rsidRPr="00771C52" w:rsidRDefault="007B4DDA" w:rsidP="00105704">
            <w:pPr>
              <w:spacing w:line="480" w:lineRule="auto"/>
              <w:rPr>
                <w:rFonts w:eastAsia="Times New Roman"/>
                <w:color w:val="000000"/>
              </w:rPr>
            </w:pPr>
            <w:r>
              <w:rPr>
                <w:rFonts w:eastAsia="Times New Roman"/>
                <w:color w:val="000000"/>
              </w:rPr>
              <w:t>AGB</w:t>
            </w:r>
          </w:p>
        </w:tc>
        <w:tc>
          <w:tcPr>
            <w:tcW w:w="1515" w:type="dxa"/>
            <w:tcBorders>
              <w:top w:val="single" w:sz="4" w:space="0" w:color="auto"/>
            </w:tcBorders>
          </w:tcPr>
          <w:p w14:paraId="1F381271" w14:textId="2245353E" w:rsidR="007B4DDA" w:rsidRPr="00971CEF" w:rsidRDefault="007B4DDA" w:rsidP="00105704">
            <w:pPr>
              <w:spacing w:line="480" w:lineRule="auto"/>
              <w:rPr>
                <w:rFonts w:eastAsia="Times New Roman"/>
                <w:color w:val="000000"/>
                <w:vertAlign w:val="superscript"/>
              </w:rPr>
            </w:pPr>
            <w:r>
              <w:rPr>
                <w:rFonts w:eastAsia="Times New Roman"/>
                <w:color w:val="000000"/>
              </w:rPr>
              <w:t>g m</w:t>
            </w:r>
            <w:r>
              <w:rPr>
                <w:rFonts w:eastAsia="Times New Roman"/>
                <w:color w:val="000000"/>
                <w:vertAlign w:val="superscript"/>
              </w:rPr>
              <w:t>-2</w:t>
            </w:r>
          </w:p>
        </w:tc>
        <w:tc>
          <w:tcPr>
            <w:tcW w:w="6200" w:type="dxa"/>
            <w:tcBorders>
              <w:top w:val="single" w:sz="4" w:space="0" w:color="auto"/>
            </w:tcBorders>
          </w:tcPr>
          <w:p w14:paraId="452837D7" w14:textId="26F7FFED" w:rsidR="007B4DDA" w:rsidRDefault="007B4DDA" w:rsidP="00105704">
            <w:pPr>
              <w:spacing w:line="480" w:lineRule="auto"/>
              <w:rPr>
                <w:rFonts w:eastAsia="Times New Roman"/>
                <w:color w:val="000000"/>
              </w:rPr>
            </w:pPr>
            <w:r>
              <w:rPr>
                <w:rFonts w:eastAsia="Times New Roman"/>
                <w:color w:val="000000"/>
              </w:rPr>
              <w:t>aboveground biomass</w:t>
            </w:r>
          </w:p>
        </w:tc>
      </w:tr>
      <w:tr w:rsidR="00105704" w14:paraId="5092C350" w14:textId="77777777" w:rsidTr="00971CEF">
        <w:tc>
          <w:tcPr>
            <w:tcW w:w="1800" w:type="dxa"/>
          </w:tcPr>
          <w:p w14:paraId="52A95F05" w14:textId="4436517F" w:rsidR="00105704" w:rsidRDefault="00105704" w:rsidP="00105704">
            <w:pPr>
              <w:spacing w:line="480" w:lineRule="auto"/>
              <w:rPr>
                <w:rFonts w:eastAsia="Times New Roman"/>
                <w:i/>
                <w:color w:val="000000"/>
              </w:rPr>
            </w:pPr>
            <w:r w:rsidRPr="00771C52">
              <w:rPr>
                <w:rFonts w:eastAsia="Times New Roman"/>
                <w:color w:val="000000"/>
              </w:rPr>
              <w:t>δ</w:t>
            </w:r>
            <w:r w:rsidRPr="00771C52">
              <w:rPr>
                <w:rFonts w:eastAsia="Times New Roman"/>
                <w:color w:val="000000"/>
                <w:vertAlign w:val="superscript"/>
              </w:rPr>
              <w:t>13</w:t>
            </w:r>
            <w:r w:rsidRPr="00771C52">
              <w:rPr>
                <w:rFonts w:eastAsia="Times New Roman"/>
                <w:color w:val="000000"/>
              </w:rPr>
              <w:t>C</w:t>
            </w:r>
          </w:p>
        </w:tc>
        <w:tc>
          <w:tcPr>
            <w:tcW w:w="1515" w:type="dxa"/>
          </w:tcPr>
          <w:p w14:paraId="46AF2067" w14:textId="271E629D" w:rsidR="00105704" w:rsidRDefault="00105704" w:rsidP="00105704">
            <w:pPr>
              <w:spacing w:line="480" w:lineRule="auto"/>
              <w:rPr>
                <w:rFonts w:eastAsia="Times New Roman"/>
                <w:color w:val="000000"/>
              </w:rPr>
            </w:pPr>
            <w:r w:rsidRPr="00771C52">
              <w:rPr>
                <w:rFonts w:eastAsia="Times New Roman"/>
                <w:color w:val="000000"/>
              </w:rPr>
              <w:t>‰</w:t>
            </w:r>
          </w:p>
        </w:tc>
        <w:tc>
          <w:tcPr>
            <w:tcW w:w="6200" w:type="dxa"/>
          </w:tcPr>
          <w:p w14:paraId="477AE43D" w14:textId="53B9ECC9" w:rsidR="00105704" w:rsidRPr="00771C52" w:rsidRDefault="00105704" w:rsidP="00105704">
            <w:pPr>
              <w:spacing w:line="480" w:lineRule="auto"/>
              <w:rPr>
                <w:rFonts w:eastAsia="Times New Roman"/>
                <w:color w:val="000000"/>
              </w:rPr>
            </w:pPr>
            <w:r>
              <w:rPr>
                <w:rFonts w:eastAsia="Times New Roman"/>
                <w:color w:val="000000"/>
              </w:rPr>
              <w:t xml:space="preserve">ratio of stable isotopes </w:t>
            </w:r>
            <w:r>
              <w:rPr>
                <w:rFonts w:eastAsia="Times New Roman"/>
                <w:color w:val="000000"/>
                <w:vertAlign w:val="superscript"/>
              </w:rPr>
              <w:t>13</w:t>
            </w:r>
            <w:r>
              <w:rPr>
                <w:rFonts w:eastAsia="Times New Roman"/>
                <w:color w:val="000000"/>
              </w:rPr>
              <w:t>C:</w:t>
            </w:r>
            <w:r>
              <w:rPr>
                <w:rFonts w:eastAsia="Times New Roman"/>
                <w:color w:val="000000"/>
                <w:vertAlign w:val="superscript"/>
              </w:rPr>
              <w:t>12</w:t>
            </w:r>
            <w:r>
              <w:rPr>
                <w:rFonts w:eastAsia="Times New Roman"/>
                <w:color w:val="000000"/>
              </w:rPr>
              <w:t>C</w:t>
            </w:r>
          </w:p>
        </w:tc>
      </w:tr>
      <w:tr w:rsidR="00EC7E77" w:rsidRPr="00971CEF" w14:paraId="59999405" w14:textId="77777777" w:rsidTr="00971CEF">
        <w:tc>
          <w:tcPr>
            <w:tcW w:w="1800" w:type="dxa"/>
          </w:tcPr>
          <w:p w14:paraId="4FF3D792" w14:textId="0E962576" w:rsidR="00EC7E77" w:rsidRPr="00EC7E77" w:rsidRDefault="00EC7E77" w:rsidP="00EC7E77">
            <w:pPr>
              <w:spacing w:line="480" w:lineRule="auto"/>
              <w:rPr>
                <w:rFonts w:eastAsia="Times New Roman"/>
                <w:i/>
                <w:color w:val="000000"/>
              </w:rPr>
            </w:pPr>
            <w:r w:rsidRPr="00971CEF">
              <w:rPr>
                <w:rFonts w:eastAsia="Times New Roman"/>
                <w:i/>
                <w:color w:val="000000"/>
              </w:rPr>
              <w:t>I</w:t>
            </w:r>
            <w:r w:rsidRPr="00971CEF">
              <w:rPr>
                <w:rFonts w:eastAsia="Times New Roman"/>
                <w:color w:val="000000"/>
                <w:vertAlign w:val="subscript"/>
              </w:rPr>
              <w:t>g</w:t>
            </w:r>
          </w:p>
        </w:tc>
        <w:tc>
          <w:tcPr>
            <w:tcW w:w="1515" w:type="dxa"/>
          </w:tcPr>
          <w:p w14:paraId="58A1DC65" w14:textId="577B62A7" w:rsidR="00EC7E77" w:rsidRPr="00EC7E77" w:rsidRDefault="00EC7E77" w:rsidP="00EC7E77">
            <w:pPr>
              <w:spacing w:line="480" w:lineRule="auto"/>
              <w:rPr>
                <w:rFonts w:eastAsia="Times New Roman"/>
                <w:color w:val="000000"/>
              </w:rPr>
            </w:pPr>
            <w:r w:rsidRPr="00EC7E77">
              <w:rPr>
                <w:rFonts w:eastAsia="Times New Roman"/>
                <w:color w:val="000000"/>
              </w:rPr>
              <w:t>µmol m</w:t>
            </w:r>
            <w:r w:rsidRPr="00971CEF">
              <w:rPr>
                <w:rFonts w:eastAsia="Times New Roman"/>
                <w:color w:val="000000"/>
                <w:vertAlign w:val="superscript"/>
              </w:rPr>
              <w:t>-2</w:t>
            </w:r>
            <w:r w:rsidRPr="00EC7E77">
              <w:rPr>
                <w:rFonts w:eastAsia="Times New Roman"/>
                <w:color w:val="000000"/>
              </w:rPr>
              <w:t xml:space="preserve"> s</w:t>
            </w:r>
            <w:r w:rsidRPr="00EC7E77">
              <w:rPr>
                <w:rFonts w:eastAsia="Times New Roman"/>
                <w:color w:val="000000"/>
                <w:vertAlign w:val="superscript"/>
              </w:rPr>
              <w:t>-1</w:t>
            </w:r>
          </w:p>
        </w:tc>
        <w:tc>
          <w:tcPr>
            <w:tcW w:w="6200" w:type="dxa"/>
          </w:tcPr>
          <w:p w14:paraId="5490FF28" w14:textId="33125B56" w:rsidR="00EC7E77" w:rsidRPr="00EC7E77" w:rsidRDefault="00EC7E77" w:rsidP="00EC7E77">
            <w:pPr>
              <w:spacing w:line="480" w:lineRule="auto"/>
              <w:rPr>
                <w:rFonts w:eastAsia="Times New Roman"/>
                <w:color w:val="000000"/>
              </w:rPr>
            </w:pPr>
            <w:r w:rsidRPr="00EC7E77">
              <w:rPr>
                <w:rFonts w:eastAsia="Times New Roman"/>
                <w:color w:val="000000"/>
              </w:rPr>
              <w:t xml:space="preserve">mean annual growing season </w:t>
            </w:r>
            <w:r w:rsidRPr="00771C52">
              <w:rPr>
                <w:rFonts w:eastAsia="Times New Roman"/>
                <w:color w:val="000000"/>
              </w:rPr>
              <w:t xml:space="preserve">incoming </w:t>
            </w:r>
            <w:r>
              <w:rPr>
                <w:rFonts w:eastAsia="Times New Roman"/>
                <w:color w:val="000000"/>
              </w:rPr>
              <w:t>photosynthetically active radiation</w:t>
            </w:r>
          </w:p>
        </w:tc>
      </w:tr>
      <w:tr w:rsidR="00EC7E77" w14:paraId="75BF51A7" w14:textId="77777777" w:rsidTr="00971CEF">
        <w:tc>
          <w:tcPr>
            <w:tcW w:w="1800" w:type="dxa"/>
          </w:tcPr>
          <w:p w14:paraId="617873F1" w14:textId="63052C53" w:rsidR="00EC7E77" w:rsidRPr="00105704" w:rsidRDefault="00EC7E77" w:rsidP="00EC7E77">
            <w:pPr>
              <w:spacing w:line="480" w:lineRule="auto"/>
              <w:rPr>
                <w:rFonts w:eastAsia="Times New Roman"/>
                <w:i/>
                <w:color w:val="000000"/>
              </w:rPr>
            </w:pPr>
            <w:commentRangeStart w:id="26"/>
            <w:proofErr w:type="spellStart"/>
            <w:r>
              <w:rPr>
                <w:rFonts w:eastAsia="Times New Roman"/>
                <w:i/>
                <w:color w:val="000000"/>
              </w:rPr>
              <w:t>M</w:t>
            </w:r>
            <w:r w:rsidRPr="00853A49">
              <w:rPr>
                <w:rFonts w:eastAsia="Times New Roman"/>
                <w:color w:val="000000"/>
                <w:vertAlign w:val="subscript"/>
              </w:rPr>
              <w:t>area</w:t>
            </w:r>
            <w:proofErr w:type="spellEnd"/>
          </w:p>
        </w:tc>
        <w:tc>
          <w:tcPr>
            <w:tcW w:w="1515" w:type="dxa"/>
          </w:tcPr>
          <w:p w14:paraId="6504DC5C" w14:textId="553AAEC5" w:rsidR="00EC7E77" w:rsidRDefault="00EC7E77" w:rsidP="00EC7E77">
            <w:pPr>
              <w:spacing w:line="480" w:lineRule="auto"/>
              <w:rPr>
                <w:rFonts w:eastAsia="Times New Roman"/>
                <w:color w:val="000000"/>
              </w:rPr>
            </w:pPr>
            <w:r>
              <w:rPr>
                <w:rFonts w:eastAsia="Times New Roman"/>
                <w:color w:val="000000"/>
              </w:rPr>
              <w:t>g m</w:t>
            </w:r>
            <w:r>
              <w:rPr>
                <w:rFonts w:eastAsia="Times New Roman"/>
                <w:color w:val="000000"/>
                <w:vertAlign w:val="superscript"/>
              </w:rPr>
              <w:t>-2</w:t>
            </w:r>
          </w:p>
        </w:tc>
        <w:tc>
          <w:tcPr>
            <w:tcW w:w="6200" w:type="dxa"/>
          </w:tcPr>
          <w:p w14:paraId="0686A046" w14:textId="1A042109" w:rsidR="00EC7E77" w:rsidRPr="00771C52" w:rsidRDefault="00EC7E77" w:rsidP="00EC7E77">
            <w:pPr>
              <w:spacing w:line="480" w:lineRule="auto"/>
              <w:rPr>
                <w:rFonts w:eastAsia="Times New Roman"/>
                <w:color w:val="000000"/>
              </w:rPr>
            </w:pPr>
            <w:r w:rsidRPr="00771C52">
              <w:rPr>
                <w:rFonts w:eastAsia="Times New Roman"/>
                <w:color w:val="000000"/>
              </w:rPr>
              <w:t xml:space="preserve">leaf </w:t>
            </w:r>
            <w:r>
              <w:rPr>
                <w:rFonts w:eastAsia="Times New Roman"/>
                <w:color w:val="000000"/>
              </w:rPr>
              <w:t>mass</w:t>
            </w:r>
            <w:r w:rsidRPr="00771C52">
              <w:rPr>
                <w:rFonts w:eastAsia="Times New Roman"/>
                <w:color w:val="000000"/>
              </w:rPr>
              <w:t xml:space="preserve"> on an area basis</w:t>
            </w:r>
            <w:commentRangeEnd w:id="26"/>
            <w:r w:rsidR="004A62EF">
              <w:rPr>
                <w:rStyle w:val="CommentReference"/>
              </w:rPr>
              <w:commentReference w:id="26"/>
            </w:r>
          </w:p>
        </w:tc>
      </w:tr>
      <w:tr w:rsidR="00EC7E77" w14:paraId="3AC67F1A" w14:textId="77777777" w:rsidTr="00971CEF">
        <w:tc>
          <w:tcPr>
            <w:tcW w:w="1800" w:type="dxa"/>
          </w:tcPr>
          <w:p w14:paraId="6B8AED22" w14:textId="0C9BFCC7" w:rsidR="00EC7E77" w:rsidRPr="00971CEF" w:rsidRDefault="00EC7E77" w:rsidP="00EC7E77">
            <w:pPr>
              <w:spacing w:line="480" w:lineRule="auto"/>
              <w:rPr>
                <w:rFonts w:eastAsia="Times New Roman"/>
                <w:color w:val="000000"/>
                <w:vertAlign w:val="subscript"/>
              </w:rPr>
            </w:pPr>
            <w:proofErr w:type="spellStart"/>
            <w:r w:rsidRPr="00971CEF">
              <w:rPr>
                <w:rFonts w:eastAsia="Times New Roman"/>
                <w:i/>
                <w:color w:val="000000"/>
              </w:rPr>
              <w:t>N</w:t>
            </w:r>
            <w:r w:rsidRPr="00971CEF">
              <w:rPr>
                <w:rFonts w:eastAsia="Times New Roman"/>
                <w:color w:val="000000"/>
                <w:vertAlign w:val="subscript"/>
              </w:rPr>
              <w:t>area</w:t>
            </w:r>
            <w:proofErr w:type="spellEnd"/>
          </w:p>
        </w:tc>
        <w:tc>
          <w:tcPr>
            <w:tcW w:w="1515" w:type="dxa"/>
          </w:tcPr>
          <w:p w14:paraId="4BB818FA" w14:textId="4E1BF676" w:rsidR="00EC7E77" w:rsidRPr="00971CEF" w:rsidRDefault="00EC7E77" w:rsidP="00EC7E77">
            <w:pPr>
              <w:spacing w:line="480" w:lineRule="auto"/>
              <w:rPr>
                <w:rFonts w:eastAsia="Times New Roman"/>
                <w:color w:val="000000"/>
                <w:vertAlign w:val="superscript"/>
              </w:rPr>
            </w:pPr>
            <w:r>
              <w:rPr>
                <w:rFonts w:eastAsia="Times New Roman"/>
                <w:color w:val="000000"/>
              </w:rPr>
              <w:t>g m</w:t>
            </w:r>
            <w:r>
              <w:rPr>
                <w:rFonts w:eastAsia="Times New Roman"/>
                <w:color w:val="000000"/>
                <w:vertAlign w:val="superscript"/>
              </w:rPr>
              <w:t>-2</w:t>
            </w:r>
          </w:p>
        </w:tc>
        <w:tc>
          <w:tcPr>
            <w:tcW w:w="6200" w:type="dxa"/>
          </w:tcPr>
          <w:p w14:paraId="70A310C0" w14:textId="41CAB506" w:rsidR="00EC7E77" w:rsidRDefault="00EC7E77" w:rsidP="00EC7E77">
            <w:pPr>
              <w:spacing w:line="480" w:lineRule="auto"/>
              <w:rPr>
                <w:rFonts w:eastAsia="Times New Roman"/>
                <w:b/>
                <w:color w:val="000000"/>
              </w:rPr>
            </w:pPr>
            <w:r w:rsidRPr="00771C52">
              <w:rPr>
                <w:rFonts w:eastAsia="Times New Roman"/>
                <w:color w:val="000000"/>
              </w:rPr>
              <w:t>leaf nitrogen on an area basis</w:t>
            </w:r>
          </w:p>
        </w:tc>
      </w:tr>
      <w:tr w:rsidR="00EC7E77" w14:paraId="3C47AF81" w14:textId="77777777" w:rsidTr="00971CEF">
        <w:tc>
          <w:tcPr>
            <w:tcW w:w="1800" w:type="dxa"/>
          </w:tcPr>
          <w:p w14:paraId="6C06CAE8" w14:textId="44991F7F" w:rsidR="00EC7E77" w:rsidRDefault="00EC7E77" w:rsidP="00EC7E77">
            <w:pPr>
              <w:spacing w:line="480" w:lineRule="auto"/>
              <w:rPr>
                <w:rFonts w:eastAsia="Times New Roman"/>
                <w:b/>
                <w:color w:val="000000"/>
              </w:rPr>
            </w:pPr>
            <w:commentRangeStart w:id="27"/>
            <w:proofErr w:type="spellStart"/>
            <w:r w:rsidRPr="00853A49">
              <w:rPr>
                <w:rFonts w:eastAsia="Times New Roman"/>
                <w:i/>
                <w:color w:val="000000"/>
              </w:rPr>
              <w:t>N</w:t>
            </w:r>
            <w:r w:rsidRPr="00971CEF">
              <w:rPr>
                <w:rFonts w:eastAsia="Times New Roman"/>
                <w:color w:val="000000"/>
                <w:vertAlign w:val="subscript"/>
              </w:rPr>
              <w:t>mass</w:t>
            </w:r>
            <w:proofErr w:type="spellEnd"/>
          </w:p>
        </w:tc>
        <w:tc>
          <w:tcPr>
            <w:tcW w:w="1515" w:type="dxa"/>
          </w:tcPr>
          <w:p w14:paraId="5BA3048A" w14:textId="2A63B4CD" w:rsidR="00EC7E77" w:rsidRDefault="00EC7E77" w:rsidP="00EC7E77">
            <w:pPr>
              <w:spacing w:line="480" w:lineRule="auto"/>
              <w:rPr>
                <w:rFonts w:eastAsia="Times New Roman"/>
                <w:b/>
                <w:color w:val="000000"/>
              </w:rPr>
            </w:pPr>
            <w:r>
              <w:rPr>
                <w:rFonts w:eastAsia="Times New Roman"/>
                <w:color w:val="000000"/>
              </w:rPr>
              <w:t>g g</w:t>
            </w:r>
            <w:r>
              <w:rPr>
                <w:rFonts w:eastAsia="Times New Roman"/>
                <w:color w:val="000000"/>
                <w:vertAlign w:val="superscript"/>
              </w:rPr>
              <w:t>-1</w:t>
            </w:r>
          </w:p>
        </w:tc>
        <w:tc>
          <w:tcPr>
            <w:tcW w:w="6200" w:type="dxa"/>
          </w:tcPr>
          <w:p w14:paraId="17F20F75" w14:textId="3D188825" w:rsidR="00EC7E77" w:rsidRDefault="00EC7E77" w:rsidP="00EC7E77">
            <w:pPr>
              <w:spacing w:line="480" w:lineRule="auto"/>
              <w:rPr>
                <w:rFonts w:eastAsia="Times New Roman"/>
                <w:b/>
                <w:color w:val="000000"/>
              </w:rPr>
            </w:pPr>
            <w:r w:rsidRPr="00771C52">
              <w:rPr>
                <w:rFonts w:eastAsia="Times New Roman"/>
                <w:color w:val="000000"/>
              </w:rPr>
              <w:t>leaf nitrogen on an area basis</w:t>
            </w:r>
            <w:commentRangeEnd w:id="27"/>
            <w:r w:rsidR="004A62EF">
              <w:rPr>
                <w:rStyle w:val="CommentReference"/>
              </w:rPr>
              <w:commentReference w:id="27"/>
            </w:r>
          </w:p>
        </w:tc>
      </w:tr>
      <w:tr w:rsidR="007D6AFA" w14:paraId="2E82A35A" w14:textId="77777777" w:rsidTr="00853A49">
        <w:tc>
          <w:tcPr>
            <w:tcW w:w="1800" w:type="dxa"/>
          </w:tcPr>
          <w:p w14:paraId="31877BFD" w14:textId="2014CDFF" w:rsidR="007D6AFA" w:rsidRDefault="007D6AFA" w:rsidP="00853A49">
            <w:pPr>
              <w:spacing w:line="480" w:lineRule="auto"/>
              <w:rPr>
                <w:rFonts w:eastAsia="Times New Roman"/>
                <w:b/>
                <w:color w:val="000000"/>
              </w:rPr>
            </w:pPr>
            <w:proofErr w:type="spellStart"/>
            <w:r w:rsidRPr="00853A49">
              <w:rPr>
                <w:rFonts w:eastAsia="Times New Roman"/>
                <w:i/>
                <w:color w:val="000000"/>
              </w:rPr>
              <w:t>N</w:t>
            </w:r>
            <w:r>
              <w:rPr>
                <w:rFonts w:eastAsia="Times New Roman"/>
                <w:color w:val="000000"/>
                <w:vertAlign w:val="subscript"/>
              </w:rPr>
              <w:t>photo</w:t>
            </w:r>
            <w:proofErr w:type="spellEnd"/>
          </w:p>
        </w:tc>
        <w:tc>
          <w:tcPr>
            <w:tcW w:w="1515" w:type="dxa"/>
          </w:tcPr>
          <w:p w14:paraId="35AC627E" w14:textId="4006E438" w:rsidR="007D6AFA" w:rsidRDefault="007D6AFA" w:rsidP="00853A49">
            <w:pPr>
              <w:spacing w:line="480" w:lineRule="auto"/>
              <w:rPr>
                <w:rFonts w:eastAsia="Times New Roman"/>
                <w:b/>
                <w:color w:val="000000"/>
              </w:rPr>
            </w:pPr>
            <w:r>
              <w:rPr>
                <w:rFonts w:eastAsia="Times New Roman"/>
                <w:color w:val="000000"/>
              </w:rPr>
              <w:t>g m</w:t>
            </w:r>
            <w:r>
              <w:rPr>
                <w:rFonts w:eastAsia="Times New Roman"/>
                <w:color w:val="000000"/>
                <w:vertAlign w:val="superscript"/>
              </w:rPr>
              <w:t>-2</w:t>
            </w:r>
          </w:p>
        </w:tc>
        <w:tc>
          <w:tcPr>
            <w:tcW w:w="6200" w:type="dxa"/>
          </w:tcPr>
          <w:p w14:paraId="314B3D7D" w14:textId="15B59CCE" w:rsidR="007D6AFA" w:rsidRDefault="007D6AFA" w:rsidP="00853A49">
            <w:pPr>
              <w:spacing w:line="480" w:lineRule="auto"/>
              <w:rPr>
                <w:rFonts w:eastAsia="Times New Roman"/>
                <w:b/>
                <w:color w:val="000000"/>
              </w:rPr>
            </w:pPr>
            <w:r w:rsidRPr="00771C52">
              <w:rPr>
                <w:rFonts w:eastAsia="Times New Roman"/>
                <w:color w:val="000000"/>
              </w:rPr>
              <w:t>leaf nitrogen used for photosynthesis on an area basis</w:t>
            </w:r>
          </w:p>
        </w:tc>
      </w:tr>
      <w:tr w:rsidR="007D6AFA" w:rsidRPr="00971CEF" w14:paraId="38F386B5" w14:textId="77777777" w:rsidTr="00EC7E77">
        <w:tc>
          <w:tcPr>
            <w:tcW w:w="1800" w:type="dxa"/>
          </w:tcPr>
          <w:p w14:paraId="65A27075" w14:textId="2FEBC72F" w:rsidR="007D6AFA" w:rsidRPr="007D6AFA" w:rsidRDefault="007D6AFA" w:rsidP="007D6AFA">
            <w:pPr>
              <w:spacing w:line="480" w:lineRule="auto"/>
              <w:rPr>
                <w:rFonts w:eastAsia="Times New Roman"/>
                <w:i/>
                <w:color w:val="000000"/>
              </w:rPr>
            </w:pPr>
            <w:proofErr w:type="spellStart"/>
            <w:r w:rsidRPr="00853A49">
              <w:rPr>
                <w:rFonts w:eastAsia="Times New Roman"/>
                <w:i/>
                <w:color w:val="000000"/>
              </w:rPr>
              <w:t>N</w:t>
            </w:r>
            <w:r>
              <w:rPr>
                <w:rFonts w:eastAsia="Times New Roman"/>
                <w:color w:val="000000"/>
                <w:vertAlign w:val="subscript"/>
              </w:rPr>
              <w:t>structure</w:t>
            </w:r>
            <w:proofErr w:type="spellEnd"/>
          </w:p>
        </w:tc>
        <w:tc>
          <w:tcPr>
            <w:tcW w:w="1515" w:type="dxa"/>
          </w:tcPr>
          <w:p w14:paraId="23C11A10" w14:textId="046ACA6E" w:rsidR="007D6AFA" w:rsidRPr="007D6AFA" w:rsidRDefault="007D6AFA" w:rsidP="007D6AFA">
            <w:pPr>
              <w:spacing w:line="480" w:lineRule="auto"/>
              <w:rPr>
                <w:rFonts w:eastAsia="Times New Roman"/>
                <w:color w:val="000000"/>
              </w:rPr>
            </w:pPr>
            <w:r>
              <w:rPr>
                <w:rFonts w:eastAsia="Times New Roman"/>
                <w:color w:val="000000"/>
              </w:rPr>
              <w:t>g m</w:t>
            </w:r>
            <w:r>
              <w:rPr>
                <w:rFonts w:eastAsia="Times New Roman"/>
                <w:color w:val="000000"/>
                <w:vertAlign w:val="superscript"/>
              </w:rPr>
              <w:t>-2</w:t>
            </w:r>
          </w:p>
        </w:tc>
        <w:tc>
          <w:tcPr>
            <w:tcW w:w="6200" w:type="dxa"/>
          </w:tcPr>
          <w:p w14:paraId="42119E52" w14:textId="2C91B24F" w:rsidR="007D6AFA" w:rsidRPr="00EC7E77" w:rsidRDefault="007D6AFA" w:rsidP="007D6AFA">
            <w:pPr>
              <w:spacing w:line="480" w:lineRule="auto"/>
              <w:rPr>
                <w:rFonts w:eastAsia="Times New Roman"/>
                <w:color w:val="000000"/>
              </w:rPr>
            </w:pPr>
            <w:r w:rsidRPr="00771C52">
              <w:rPr>
                <w:rFonts w:eastAsia="Times New Roman"/>
                <w:color w:val="000000"/>
              </w:rPr>
              <w:t xml:space="preserve">leaf nitrogen used for </w:t>
            </w:r>
            <w:r>
              <w:rPr>
                <w:rFonts w:eastAsia="Times New Roman"/>
                <w:color w:val="000000"/>
              </w:rPr>
              <w:t>structure</w:t>
            </w:r>
            <w:r w:rsidRPr="00771C52">
              <w:rPr>
                <w:rFonts w:eastAsia="Times New Roman"/>
                <w:color w:val="000000"/>
              </w:rPr>
              <w:t xml:space="preserve"> on an area basis</w:t>
            </w:r>
          </w:p>
        </w:tc>
      </w:tr>
      <w:tr w:rsidR="007D6AFA" w:rsidRPr="00971CEF" w14:paraId="41870A33" w14:textId="77777777" w:rsidTr="00971CEF">
        <w:tc>
          <w:tcPr>
            <w:tcW w:w="1800" w:type="dxa"/>
          </w:tcPr>
          <w:p w14:paraId="2524C3F4" w14:textId="095DE166" w:rsidR="007D6AFA" w:rsidRPr="00971CEF" w:rsidRDefault="007D6AFA" w:rsidP="007D6AFA">
            <w:pPr>
              <w:spacing w:line="480" w:lineRule="auto"/>
              <w:rPr>
                <w:rFonts w:eastAsia="Times New Roman"/>
                <w:color w:val="000000"/>
                <w:vertAlign w:val="subscript"/>
              </w:rPr>
            </w:pPr>
            <w:proofErr w:type="spellStart"/>
            <w:r w:rsidRPr="00971CEF">
              <w:rPr>
                <w:rFonts w:eastAsia="Times New Roman"/>
                <w:i/>
                <w:color w:val="000000"/>
              </w:rPr>
              <w:t>T</w:t>
            </w:r>
            <w:r w:rsidRPr="00971CEF">
              <w:rPr>
                <w:rFonts w:eastAsia="Times New Roman"/>
                <w:color w:val="000000"/>
                <w:vertAlign w:val="subscript"/>
              </w:rPr>
              <w:t>g</w:t>
            </w:r>
            <w:proofErr w:type="spellEnd"/>
          </w:p>
        </w:tc>
        <w:tc>
          <w:tcPr>
            <w:tcW w:w="1515" w:type="dxa"/>
          </w:tcPr>
          <w:p w14:paraId="0E7E2430" w14:textId="26A5AFA3" w:rsidR="007D6AFA" w:rsidRPr="00971CEF" w:rsidRDefault="007D6AFA" w:rsidP="007D6AFA">
            <w:pPr>
              <w:spacing w:line="480" w:lineRule="auto"/>
              <w:rPr>
                <w:rFonts w:eastAsia="Times New Roman"/>
                <w:color w:val="000000"/>
              </w:rPr>
            </w:pPr>
            <w:r w:rsidRPr="00971CEF">
              <w:rPr>
                <w:rFonts w:eastAsia="Times New Roman"/>
                <w:color w:val="000000"/>
              </w:rPr>
              <w:t>°C</w:t>
            </w:r>
          </w:p>
        </w:tc>
        <w:tc>
          <w:tcPr>
            <w:tcW w:w="6200" w:type="dxa"/>
          </w:tcPr>
          <w:p w14:paraId="183EEFED" w14:textId="643B8231" w:rsidR="007D6AFA" w:rsidRPr="00971CEF" w:rsidRDefault="007D6AFA" w:rsidP="007D6AFA">
            <w:pPr>
              <w:spacing w:line="480" w:lineRule="auto"/>
              <w:rPr>
                <w:rFonts w:eastAsia="Times New Roman"/>
                <w:color w:val="000000"/>
              </w:rPr>
            </w:pPr>
            <w:r w:rsidRPr="00EC7E77">
              <w:rPr>
                <w:rFonts w:eastAsia="Times New Roman"/>
                <w:color w:val="000000"/>
              </w:rPr>
              <w:t>mean annual growing season temperature</w:t>
            </w:r>
          </w:p>
        </w:tc>
      </w:tr>
      <w:tr w:rsidR="007D6AFA" w14:paraId="3790E0DE" w14:textId="77777777" w:rsidTr="00971CEF">
        <w:tc>
          <w:tcPr>
            <w:tcW w:w="1800" w:type="dxa"/>
            <w:tcBorders>
              <w:bottom w:val="single" w:sz="4" w:space="0" w:color="auto"/>
            </w:tcBorders>
          </w:tcPr>
          <w:p w14:paraId="749F1BB8" w14:textId="41DC9350" w:rsidR="007D6AFA" w:rsidRDefault="007D6AFA" w:rsidP="007D6AFA">
            <w:pPr>
              <w:spacing w:line="480" w:lineRule="auto"/>
              <w:rPr>
                <w:rFonts w:eastAsia="Times New Roman"/>
                <w:b/>
                <w:color w:val="000000"/>
              </w:rPr>
            </w:pPr>
            <w:r w:rsidRPr="00771C52">
              <w:rPr>
                <w:rFonts w:eastAsia="Times New Roman"/>
                <w:color w:val="000000"/>
              </w:rPr>
              <w:t>χ</w:t>
            </w:r>
          </w:p>
        </w:tc>
        <w:tc>
          <w:tcPr>
            <w:tcW w:w="1515" w:type="dxa"/>
            <w:tcBorders>
              <w:bottom w:val="single" w:sz="4" w:space="0" w:color="auto"/>
            </w:tcBorders>
          </w:tcPr>
          <w:p w14:paraId="16F74FD7" w14:textId="445BBDE5" w:rsidR="007D6AFA" w:rsidRPr="00971CEF" w:rsidRDefault="007D6AFA" w:rsidP="007D6AFA">
            <w:pPr>
              <w:spacing w:line="480" w:lineRule="auto"/>
              <w:rPr>
                <w:rFonts w:eastAsia="Times New Roman"/>
                <w:color w:val="000000"/>
              </w:rPr>
            </w:pPr>
            <w:r w:rsidRPr="00971CEF">
              <w:rPr>
                <w:rFonts w:eastAsia="Times New Roman"/>
                <w:color w:val="000000"/>
              </w:rPr>
              <w:t>Pa Pa</w:t>
            </w:r>
            <w:r w:rsidRPr="00971CEF">
              <w:rPr>
                <w:rFonts w:eastAsia="Times New Roman"/>
                <w:color w:val="000000"/>
                <w:vertAlign w:val="superscript"/>
              </w:rPr>
              <w:t>-1</w:t>
            </w:r>
          </w:p>
        </w:tc>
        <w:tc>
          <w:tcPr>
            <w:tcW w:w="6200" w:type="dxa"/>
            <w:tcBorders>
              <w:bottom w:val="single" w:sz="4" w:space="0" w:color="auto"/>
            </w:tcBorders>
          </w:tcPr>
          <w:p w14:paraId="28BEB776" w14:textId="18A534A3" w:rsidR="007D6AFA" w:rsidRDefault="007D6AFA" w:rsidP="007D6AFA">
            <w:pPr>
              <w:spacing w:line="480" w:lineRule="auto"/>
              <w:rPr>
                <w:rFonts w:eastAsia="Times New Roman"/>
                <w:b/>
                <w:color w:val="000000"/>
              </w:rPr>
            </w:pPr>
            <w:r w:rsidRPr="00771C52">
              <w:rPr>
                <w:rFonts w:eastAsia="Times New Roman"/>
                <w:color w:val="000000"/>
              </w:rPr>
              <w:t>ratio of intercellular to extracellular CO</w:t>
            </w:r>
            <w:r w:rsidRPr="00771C52">
              <w:rPr>
                <w:rFonts w:eastAsia="Times New Roman"/>
                <w:color w:val="000000"/>
                <w:vertAlign w:val="subscript"/>
              </w:rPr>
              <w:t>2</w:t>
            </w:r>
          </w:p>
        </w:tc>
      </w:tr>
    </w:tbl>
    <w:p w14:paraId="6376D4F5" w14:textId="3A647A8D" w:rsidR="00936697" w:rsidRDefault="00936697" w:rsidP="00971CEF">
      <w:pPr>
        <w:spacing w:line="480" w:lineRule="auto"/>
        <w:rPr>
          <w:rFonts w:eastAsia="Times New Roman"/>
          <w:b/>
          <w:color w:val="000000"/>
        </w:rPr>
      </w:pPr>
      <w:r>
        <w:rPr>
          <w:rFonts w:eastAsia="Times New Roman"/>
          <w:b/>
          <w:color w:val="000000"/>
        </w:rPr>
        <w:br w:type="page"/>
      </w:r>
    </w:p>
    <w:p w14:paraId="1A673B7D" w14:textId="3625CEAF" w:rsidR="001B44B1" w:rsidRPr="00B05AC4" w:rsidRDefault="001B44B1" w:rsidP="00B05AC4">
      <w:pPr>
        <w:spacing w:line="480" w:lineRule="auto"/>
        <w:contextualSpacing/>
        <w:rPr>
          <w:rFonts w:eastAsia="Times New Roman"/>
          <w:b/>
          <w:color w:val="000000"/>
        </w:rPr>
      </w:pPr>
      <w:r>
        <w:rPr>
          <w:rFonts w:eastAsia="Times New Roman"/>
          <w:b/>
          <w:color w:val="000000"/>
        </w:rPr>
        <w:lastRenderedPageBreak/>
        <w:t>Figure 1.</w:t>
      </w:r>
    </w:p>
    <w:p w14:paraId="46E917B1" w14:textId="3521A0D2" w:rsidR="00077C60" w:rsidRPr="00B05AC4" w:rsidRDefault="00BD3DF0" w:rsidP="00B05AC4">
      <w:pPr>
        <w:spacing w:line="480" w:lineRule="auto"/>
        <w:contextualSpacing/>
        <w:rPr>
          <w:rFonts w:eastAsia="Times New Roman"/>
        </w:rPr>
      </w:pPr>
      <w:r>
        <w:rPr>
          <w:rFonts w:eastAsia="Times New Roman"/>
          <w:noProof/>
        </w:rPr>
        <w:drawing>
          <wp:inline distT="0" distB="0" distL="0" distR="0" wp14:anchorId="66235CB2" wp14:editId="34A66128">
            <wp:extent cx="3250423" cy="4062334"/>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ypothesis_plot.jpeg"/>
                    <pic:cNvPicPr/>
                  </pic:nvPicPr>
                  <pic:blipFill>
                    <a:blip r:embed="rId12">
                      <a:extLst>
                        <a:ext uri="{28A0092B-C50C-407E-A947-70E740481C1C}">
                          <a14:useLocalDpi xmlns:a14="http://schemas.microsoft.com/office/drawing/2010/main" val="0"/>
                        </a:ext>
                      </a:extLst>
                    </a:blip>
                    <a:stretch>
                      <a:fillRect/>
                    </a:stretch>
                  </pic:blipFill>
                  <pic:spPr>
                    <a:xfrm>
                      <a:off x="0" y="0"/>
                      <a:ext cx="3256321" cy="4069705"/>
                    </a:xfrm>
                    <a:prstGeom prst="rect">
                      <a:avLst/>
                    </a:prstGeom>
                  </pic:spPr>
                </pic:pic>
              </a:graphicData>
            </a:graphic>
          </wp:inline>
        </w:drawing>
      </w:r>
    </w:p>
    <w:p w14:paraId="053211F6" w14:textId="384B34B8" w:rsidR="00361685" w:rsidRPr="008531D1" w:rsidRDefault="00077C60" w:rsidP="00B05AC4">
      <w:pPr>
        <w:spacing w:line="480" w:lineRule="auto"/>
        <w:contextualSpacing/>
        <w:rPr>
          <w:rFonts w:eastAsia="Times New Roman"/>
        </w:rPr>
      </w:pPr>
      <w:commentRangeStart w:id="28"/>
      <w:r w:rsidRPr="00B05AC4">
        <w:rPr>
          <w:rFonts w:eastAsia="Times New Roman"/>
          <w:b/>
          <w:bCs/>
        </w:rPr>
        <w:t>Figure 1.</w:t>
      </w:r>
      <w:r w:rsidR="00762C16" w:rsidRPr="008531D1">
        <w:rPr>
          <w:rFonts w:eastAsia="Times New Roman"/>
          <w:bCs/>
        </w:rPr>
        <w:t xml:space="preserve"> Hypothesized relationship between nitro</w:t>
      </w:r>
      <w:r w:rsidR="00762C16" w:rsidRPr="001B44B1">
        <w:rPr>
          <w:rFonts w:eastAsia="Times New Roman"/>
          <w:bCs/>
        </w:rPr>
        <w:t xml:space="preserve">gen (N) </w:t>
      </w:r>
      <w:r w:rsidR="00F9151E">
        <w:rPr>
          <w:rFonts w:eastAsia="Times New Roman"/>
          <w:bCs/>
        </w:rPr>
        <w:t>availability</w:t>
      </w:r>
      <w:r w:rsidR="00762C16" w:rsidRPr="001B44B1">
        <w:rPr>
          <w:rFonts w:eastAsia="Times New Roman"/>
          <w:bCs/>
        </w:rPr>
        <w:t xml:space="preserve"> (</w:t>
      </w:r>
      <w:proofErr w:type="spellStart"/>
      <w:r w:rsidR="00771C52" w:rsidRPr="00771C52">
        <w:rPr>
          <w:rFonts w:eastAsia="Times New Roman"/>
          <w:bCs/>
          <w:i/>
        </w:rPr>
        <w:t>N</w:t>
      </w:r>
      <w:r w:rsidR="00771C52">
        <w:rPr>
          <w:rFonts w:eastAsia="Times New Roman"/>
          <w:bCs/>
          <w:vertAlign w:val="subscript"/>
        </w:rPr>
        <w:t>availability</w:t>
      </w:r>
      <w:proofErr w:type="spellEnd"/>
      <w:r w:rsidR="00771C52">
        <w:rPr>
          <w:rFonts w:eastAsia="Times New Roman"/>
          <w:bCs/>
        </w:rPr>
        <w:t xml:space="preserve">; </w:t>
      </w:r>
      <w:r w:rsidR="00762C16" w:rsidRPr="00771C52">
        <w:rPr>
          <w:rFonts w:eastAsia="Times New Roman"/>
          <w:bCs/>
        </w:rPr>
        <w:t>x</w:t>
      </w:r>
      <w:r w:rsidR="00762C16" w:rsidRPr="001B44B1">
        <w:rPr>
          <w:rFonts w:eastAsia="Times New Roman"/>
          <w:bCs/>
        </w:rPr>
        <w:t xml:space="preserve">-axis) and leaf nitrogen </w:t>
      </w:r>
      <w:r w:rsidR="001B44B1">
        <w:rPr>
          <w:rFonts w:eastAsia="Times New Roman"/>
          <w:bCs/>
        </w:rPr>
        <w:t>per leaf area (</w:t>
      </w:r>
      <w:proofErr w:type="spellStart"/>
      <w:r w:rsidR="001B44B1">
        <w:rPr>
          <w:rFonts w:eastAsia="Times New Roman"/>
          <w:bCs/>
          <w:i/>
        </w:rPr>
        <w:t>N</w:t>
      </w:r>
      <w:r w:rsidR="001B44B1">
        <w:rPr>
          <w:rFonts w:eastAsia="Times New Roman"/>
          <w:bCs/>
          <w:vertAlign w:val="subscript"/>
        </w:rPr>
        <w:t>area</w:t>
      </w:r>
      <w:proofErr w:type="spellEnd"/>
      <w:r w:rsidR="001B44B1">
        <w:rPr>
          <w:rFonts w:eastAsia="Times New Roman"/>
          <w:bCs/>
        </w:rPr>
        <w:t xml:space="preserve">; y-axis) under two different </w:t>
      </w:r>
      <w:r w:rsidR="00BD3DF0">
        <w:rPr>
          <w:rFonts w:eastAsia="Times New Roman"/>
          <w:bCs/>
        </w:rPr>
        <w:t>scenarios indicated by the two lines</w:t>
      </w:r>
      <w:r w:rsidR="001B44B1">
        <w:rPr>
          <w:rFonts w:eastAsia="Times New Roman"/>
          <w:bCs/>
        </w:rPr>
        <w:t xml:space="preserve">. In the first scenario (black solid line), </w:t>
      </w:r>
      <w:r w:rsidR="00BD3DF0">
        <w:rPr>
          <w:rFonts w:eastAsia="Times New Roman"/>
          <w:bCs/>
        </w:rPr>
        <w:t>aboveground biomass (AGB) shows a strong positive response to soil N addition</w:t>
      </w:r>
      <w:r w:rsidR="001B44B1">
        <w:rPr>
          <w:rFonts w:eastAsia="Times New Roman"/>
          <w:bCs/>
        </w:rPr>
        <w:t>.</w:t>
      </w:r>
      <w:r w:rsidR="00771C52">
        <w:rPr>
          <w:rFonts w:eastAsia="Times New Roman"/>
          <w:bCs/>
        </w:rPr>
        <w:t xml:space="preserve"> </w:t>
      </w:r>
      <w:r w:rsidR="00BD3DF0">
        <w:rPr>
          <w:rFonts w:eastAsia="Times New Roman"/>
          <w:bCs/>
        </w:rPr>
        <w:t>As a result</w:t>
      </w:r>
      <w:r w:rsidR="00771C52">
        <w:rPr>
          <w:rFonts w:eastAsia="Times New Roman"/>
          <w:bCs/>
        </w:rPr>
        <w:t xml:space="preserve">, a change in </w:t>
      </w:r>
      <w:proofErr w:type="spellStart"/>
      <w:r w:rsidR="00F9151E" w:rsidRPr="00771C52">
        <w:rPr>
          <w:rFonts w:eastAsia="Times New Roman"/>
          <w:bCs/>
          <w:i/>
        </w:rPr>
        <w:t>N</w:t>
      </w:r>
      <w:r w:rsidR="00F9151E">
        <w:rPr>
          <w:rFonts w:eastAsia="Times New Roman"/>
          <w:bCs/>
          <w:vertAlign w:val="subscript"/>
        </w:rPr>
        <w:t>availability</w:t>
      </w:r>
      <w:proofErr w:type="spellEnd"/>
      <w:r w:rsidR="00F9151E">
        <w:rPr>
          <w:rFonts w:eastAsia="Times New Roman"/>
          <w:bCs/>
          <w:vertAlign w:val="subscript"/>
        </w:rPr>
        <w:t xml:space="preserve"> </w:t>
      </w:r>
      <w:r w:rsidR="00F9151E">
        <w:rPr>
          <w:rFonts w:eastAsia="Times New Roman"/>
          <w:bCs/>
        </w:rPr>
        <w:t xml:space="preserve">is not reflected in changes in leaf </w:t>
      </w:r>
      <w:proofErr w:type="spellStart"/>
      <w:r w:rsidR="00F9151E">
        <w:rPr>
          <w:rFonts w:eastAsia="Times New Roman"/>
          <w:bCs/>
          <w:i/>
        </w:rPr>
        <w:t>N</w:t>
      </w:r>
      <w:r w:rsidR="00F9151E">
        <w:rPr>
          <w:rFonts w:eastAsia="Times New Roman"/>
          <w:bCs/>
          <w:vertAlign w:val="subscript"/>
        </w:rPr>
        <w:t>area</w:t>
      </w:r>
      <w:proofErr w:type="spellEnd"/>
      <w:r w:rsidR="00F9151E">
        <w:rPr>
          <w:rFonts w:eastAsia="Times New Roman"/>
          <w:bCs/>
        </w:rPr>
        <w:t>. In the second scenario (dashed grey line)</w:t>
      </w:r>
      <w:r w:rsidR="00BD3DF0">
        <w:rPr>
          <w:rFonts w:eastAsia="Times New Roman"/>
          <w:bCs/>
        </w:rPr>
        <w:t>, AGB shows more muted response to soil N addition</w:t>
      </w:r>
      <w:r w:rsidR="00F9151E">
        <w:rPr>
          <w:rFonts w:eastAsia="Times New Roman"/>
          <w:bCs/>
        </w:rPr>
        <w:t xml:space="preserve">. </w:t>
      </w:r>
      <w:r w:rsidR="00BD3DF0">
        <w:rPr>
          <w:rFonts w:eastAsia="Times New Roman"/>
          <w:bCs/>
        </w:rPr>
        <w:t>As a result</w:t>
      </w:r>
      <w:r w:rsidR="00F9151E">
        <w:rPr>
          <w:rFonts w:eastAsia="Times New Roman"/>
          <w:bCs/>
        </w:rPr>
        <w:t xml:space="preserve">, a change in </w:t>
      </w:r>
      <w:proofErr w:type="spellStart"/>
      <w:r w:rsidR="00F9151E" w:rsidRPr="00771C52">
        <w:rPr>
          <w:rFonts w:eastAsia="Times New Roman"/>
          <w:bCs/>
          <w:i/>
        </w:rPr>
        <w:t>N</w:t>
      </w:r>
      <w:r w:rsidR="00F9151E">
        <w:rPr>
          <w:rFonts w:eastAsia="Times New Roman"/>
          <w:bCs/>
          <w:vertAlign w:val="subscript"/>
        </w:rPr>
        <w:t>availability</w:t>
      </w:r>
      <w:proofErr w:type="spellEnd"/>
      <w:r w:rsidR="00F9151E">
        <w:rPr>
          <w:rFonts w:eastAsia="Times New Roman"/>
          <w:bCs/>
        </w:rPr>
        <w:t xml:space="preserve"> is re</w:t>
      </w:r>
      <w:r w:rsidR="00BD3DF0">
        <w:rPr>
          <w:rFonts w:eastAsia="Times New Roman"/>
          <w:bCs/>
        </w:rPr>
        <w:t>f</w:t>
      </w:r>
      <w:r w:rsidR="00F9151E">
        <w:rPr>
          <w:rFonts w:eastAsia="Times New Roman"/>
          <w:bCs/>
        </w:rPr>
        <w:t xml:space="preserve">lected in a change in </w:t>
      </w:r>
      <w:proofErr w:type="spellStart"/>
      <w:r w:rsidR="00F9151E">
        <w:rPr>
          <w:rFonts w:eastAsia="Times New Roman"/>
          <w:bCs/>
          <w:i/>
        </w:rPr>
        <w:t>N</w:t>
      </w:r>
      <w:r w:rsidR="00F9151E">
        <w:rPr>
          <w:rFonts w:eastAsia="Times New Roman"/>
          <w:bCs/>
          <w:vertAlign w:val="subscript"/>
        </w:rPr>
        <w:t>area</w:t>
      </w:r>
      <w:proofErr w:type="spellEnd"/>
      <w:r w:rsidR="00F9151E">
        <w:rPr>
          <w:rFonts w:eastAsia="Times New Roman"/>
          <w:bCs/>
        </w:rPr>
        <w:t xml:space="preserve">. Combined, this leads to the hypothesis that the </w:t>
      </w:r>
      <w:proofErr w:type="spellStart"/>
      <w:r w:rsidR="00F9151E" w:rsidRPr="00771C52">
        <w:rPr>
          <w:rFonts w:eastAsia="Times New Roman"/>
          <w:bCs/>
          <w:i/>
        </w:rPr>
        <w:t>N</w:t>
      </w:r>
      <w:r w:rsidR="00F9151E">
        <w:rPr>
          <w:rFonts w:eastAsia="Times New Roman"/>
          <w:bCs/>
          <w:vertAlign w:val="subscript"/>
        </w:rPr>
        <w:t>availability</w:t>
      </w:r>
      <w:proofErr w:type="spellEnd"/>
      <w:r w:rsidR="00F9151E">
        <w:rPr>
          <w:rFonts w:eastAsia="Times New Roman"/>
          <w:color w:val="000000"/>
        </w:rPr>
        <w:t xml:space="preserve"> -</w:t>
      </w:r>
      <w:r w:rsidR="00BD3DF0">
        <w:rPr>
          <w:rFonts w:eastAsia="Times New Roman"/>
          <w:color w:val="000000"/>
        </w:rPr>
        <w:t xml:space="preserve"> </w:t>
      </w:r>
      <w:proofErr w:type="spellStart"/>
      <w:r w:rsidR="00F9151E" w:rsidRPr="00771C52">
        <w:rPr>
          <w:rFonts w:eastAsia="Times New Roman"/>
          <w:i/>
          <w:iCs/>
          <w:color w:val="000000"/>
        </w:rPr>
        <w:t>N</w:t>
      </w:r>
      <w:r w:rsidR="00F9151E" w:rsidRPr="00771C52">
        <w:rPr>
          <w:rFonts w:eastAsia="Times New Roman"/>
          <w:color w:val="000000"/>
          <w:vertAlign w:val="subscript"/>
        </w:rPr>
        <w:t>area</w:t>
      </w:r>
      <w:proofErr w:type="spellEnd"/>
      <w:r w:rsidR="00F9151E">
        <w:rPr>
          <w:rFonts w:eastAsia="Times New Roman"/>
          <w:color w:val="000000"/>
        </w:rPr>
        <w:t xml:space="preserve"> relationship should be negatively correlated with the </w:t>
      </w:r>
      <w:proofErr w:type="spellStart"/>
      <w:r w:rsidR="00F9151E" w:rsidRPr="00771C52">
        <w:rPr>
          <w:rFonts w:eastAsia="Times New Roman"/>
          <w:bCs/>
          <w:i/>
        </w:rPr>
        <w:t>N</w:t>
      </w:r>
      <w:r w:rsidR="00F9151E">
        <w:rPr>
          <w:rFonts w:eastAsia="Times New Roman"/>
          <w:bCs/>
          <w:vertAlign w:val="subscript"/>
        </w:rPr>
        <w:t>availability</w:t>
      </w:r>
      <w:proofErr w:type="spellEnd"/>
      <w:r w:rsidR="00F9151E">
        <w:rPr>
          <w:rFonts w:eastAsia="Times New Roman"/>
          <w:color w:val="000000"/>
        </w:rPr>
        <w:t xml:space="preserve"> -</w:t>
      </w:r>
      <w:r w:rsidR="00BD3DF0">
        <w:rPr>
          <w:rFonts w:eastAsia="Times New Roman"/>
          <w:color w:val="000000"/>
        </w:rPr>
        <w:t xml:space="preserve"> </w:t>
      </w:r>
      <w:r w:rsidR="00BD3DF0" w:rsidRPr="00BD3DF0">
        <w:rPr>
          <w:rFonts w:eastAsia="Times New Roman"/>
          <w:iCs/>
          <w:color w:val="000000"/>
        </w:rPr>
        <w:t>AGB</w:t>
      </w:r>
      <w:r w:rsidR="00F9151E">
        <w:rPr>
          <w:rFonts w:eastAsia="Times New Roman"/>
          <w:color w:val="000000"/>
        </w:rPr>
        <w:t xml:space="preserve"> relationship.</w:t>
      </w:r>
      <w:commentRangeEnd w:id="28"/>
      <w:r w:rsidR="00C7310E">
        <w:rPr>
          <w:rStyle w:val="CommentReference"/>
        </w:rPr>
        <w:commentReference w:id="28"/>
      </w:r>
    </w:p>
    <w:p w14:paraId="750C8273" w14:textId="77777777" w:rsidR="00BD3DF0" w:rsidRDefault="00BD3DF0">
      <w:pPr>
        <w:rPr>
          <w:rFonts w:eastAsia="Times New Roman"/>
          <w:b/>
          <w:bCs/>
          <w:color w:val="000000"/>
        </w:rPr>
      </w:pPr>
      <w:r>
        <w:rPr>
          <w:rFonts w:eastAsia="Times New Roman"/>
          <w:b/>
          <w:bCs/>
          <w:color w:val="000000"/>
        </w:rPr>
        <w:br w:type="page"/>
      </w:r>
    </w:p>
    <w:p w14:paraId="6CE7B72D" w14:textId="427A9E02" w:rsidR="00361685" w:rsidRPr="001B44B1" w:rsidRDefault="00361685" w:rsidP="00B05AC4">
      <w:pPr>
        <w:spacing w:line="480" w:lineRule="auto"/>
        <w:contextualSpacing/>
        <w:rPr>
          <w:rFonts w:eastAsia="Times New Roman"/>
        </w:rPr>
      </w:pPr>
      <w:r w:rsidRPr="008531D1">
        <w:rPr>
          <w:rFonts w:eastAsia="Times New Roman"/>
          <w:b/>
          <w:bCs/>
          <w:color w:val="000000"/>
        </w:rPr>
        <w:lastRenderedPageBreak/>
        <w:t>Methods</w:t>
      </w:r>
    </w:p>
    <w:p w14:paraId="106B1BA6" w14:textId="77777777" w:rsidR="00361685" w:rsidRPr="001B44B1" w:rsidRDefault="00361685" w:rsidP="00B05AC4">
      <w:pPr>
        <w:spacing w:line="480" w:lineRule="auto"/>
        <w:contextualSpacing/>
        <w:rPr>
          <w:rFonts w:eastAsia="Times New Roman"/>
        </w:rPr>
      </w:pPr>
      <w:r w:rsidRPr="001B44B1">
        <w:rPr>
          <w:rFonts w:eastAsia="Times New Roman"/>
          <w:i/>
          <w:iCs/>
          <w:color w:val="000000"/>
        </w:rPr>
        <w:t>Nutrient Network Description</w:t>
      </w:r>
    </w:p>
    <w:p w14:paraId="78105FA1" w14:textId="4F74166A" w:rsidR="00361685" w:rsidRPr="00771C52" w:rsidRDefault="00361685" w:rsidP="00B05AC4">
      <w:pPr>
        <w:spacing w:line="480" w:lineRule="auto"/>
        <w:ind w:firstLine="720"/>
        <w:contextualSpacing/>
        <w:rPr>
          <w:rFonts w:eastAsia="Times New Roman"/>
        </w:rPr>
      </w:pPr>
      <w:r w:rsidRPr="00771C52">
        <w:rPr>
          <w:rFonts w:eastAsia="Times New Roman"/>
          <w:color w:val="000000"/>
        </w:rPr>
        <w:t>The Nutrient Network</w:t>
      </w:r>
      <w:r w:rsidR="00CE3D9E">
        <w:rPr>
          <w:rFonts w:eastAsia="Times New Roman"/>
          <w:color w:val="000000"/>
        </w:rPr>
        <w:t xml:space="preserve"> </w:t>
      </w:r>
      <w:r w:rsidR="00CE3D9E">
        <w:rPr>
          <w:rFonts w:eastAsia="Times New Roman"/>
          <w:color w:val="000000"/>
        </w:rPr>
        <w:fldChar w:fldCharType="begin" w:fldLock="1"/>
      </w:r>
      <w:r w:rsidR="003B0716">
        <w:rPr>
          <w:rFonts w:eastAsia="Times New Roman"/>
          <w:color w:val="000000"/>
        </w:rPr>
        <w:instrText>ADDIN CSL_CITATION {"citationItems":[{"id":"ITEM-1","itemData":{"DOI":"https://doi.org/10.1016/j.ecoinf.2016.08.002","ISSN":"1574-9541","abstract":"The rapidly growing number of grassroots ecological research networks demonstrates that ecologists have embraced distributed data collection and experimentation as a new tool for addressing global questions. A clear advantage of these networks is the ability to gather data at larger spatial and temporal scales and at relatively lower cost than could be typically accomplished by a single research team. However, a challenge arising from this structure is the need to merge distributed datasets into a coherent whole. The Nutrient Network, a coordinated distributed experiment entering its tenth year of data collection, has records from over 90 sites worldwide to date. In this paper I present lessons learned about data management from this project, focusing on such issues as standardization, storage, updates, and distribution of data within the network. I provide a relational database schema and associated workflow that could be generalized to many distributed ecological experiments or networked data observatories, especially those with need for taxonomic reconciliation of species occurrences. The success of distributed data collection efforts, especially long-term networks, will be proportional to the ability to coordinate and effectively combine project datasets.","author":[{"dropping-particle":"","family":"Lind","given":"Eric M","non-dropping-particle":"","parse-names":false,"suffix":""}],"container-title":"Ecological Informatics","id":"ITEM-1","issued":{"date-parts":[["2016"]]},"page":"231-236","title":"Unified data management for distributed experiments: A model for collaborative grassroots scientific networks","type":"article-journal","volume":"36"},"uris":["http://www.mendeley.com/documents/?uuid=e9cb647e-630e-4325-b056-68152945f914"]}],"mendeley":{"formattedCitation":"(Lind, 2016)","manualFormatting":"(NutNet; Lind, 2016)","plainTextFormattedCitation":"(Lind, 2016)","previouslyFormattedCitation":"(Lind, 2016)"},"properties":{"noteIndex":0},"schema":"https://github.com/citation-style-language/schema/raw/master/csl-citation.json"}</w:instrText>
      </w:r>
      <w:r w:rsidR="00CE3D9E">
        <w:rPr>
          <w:rFonts w:eastAsia="Times New Roman"/>
          <w:color w:val="000000"/>
        </w:rPr>
        <w:fldChar w:fldCharType="separate"/>
      </w:r>
      <w:r w:rsidR="00CE3D9E" w:rsidRPr="00CE3D9E">
        <w:rPr>
          <w:rFonts w:eastAsia="Times New Roman"/>
          <w:noProof/>
          <w:color w:val="000000"/>
        </w:rPr>
        <w:t>(</w:t>
      </w:r>
      <w:r w:rsidR="00CE3D9E">
        <w:rPr>
          <w:rFonts w:eastAsia="Times New Roman"/>
          <w:noProof/>
          <w:color w:val="000000"/>
        </w:rPr>
        <w:t xml:space="preserve">NutNet; </w:t>
      </w:r>
      <w:r w:rsidR="00CE3D9E" w:rsidRPr="00CE3D9E">
        <w:rPr>
          <w:rFonts w:eastAsia="Times New Roman"/>
          <w:noProof/>
          <w:color w:val="000000"/>
        </w:rPr>
        <w:t>Lind, 2016)</w:t>
      </w:r>
      <w:r w:rsidR="00CE3D9E">
        <w:rPr>
          <w:rFonts w:eastAsia="Times New Roman"/>
          <w:color w:val="000000"/>
        </w:rPr>
        <w:fldChar w:fldCharType="end"/>
      </w:r>
      <w:r w:rsidRPr="00771C52">
        <w:rPr>
          <w:rFonts w:eastAsia="Times New Roman"/>
          <w:color w:val="000000"/>
        </w:rPr>
        <w:t xml:space="preserve"> is a network of &gt;100 replicated nutrient addition experiments in grassland</w:t>
      </w:r>
      <w:r w:rsidR="00884CEC" w:rsidRPr="00771C52">
        <w:rPr>
          <w:rFonts w:eastAsia="Times New Roman"/>
          <w:color w:val="000000"/>
        </w:rPr>
        <w:t>s</w:t>
      </w:r>
      <w:r w:rsidRPr="00771C52">
        <w:rPr>
          <w:rFonts w:eastAsia="Times New Roman"/>
          <w:color w:val="000000"/>
        </w:rPr>
        <w:t xml:space="preserve"> worldwide. Each site in the network has followed a similar nutrient addition protocol, factorially adding nitrogen (N), phosphorus (P), and potassium plus a mix of macro- and micronutrients (K</w:t>
      </w:r>
      <w:r w:rsidRPr="00771C52">
        <w:rPr>
          <w:rFonts w:eastAsia="Times New Roman"/>
          <w:color w:val="000000"/>
          <w:vertAlign w:val="subscript"/>
        </w:rPr>
        <w:t>+µ</w:t>
      </w:r>
      <w:r w:rsidRPr="00771C52">
        <w:rPr>
          <w:rFonts w:eastAsia="Times New Roman"/>
          <w:color w:val="000000"/>
        </w:rPr>
        <w:t xml:space="preserve">). At each site, the experiment is set up as a randomized split-plot design with 3 replicate blocks each containing </w:t>
      </w:r>
      <w:r w:rsidR="00F30405">
        <w:rPr>
          <w:rFonts w:eastAsia="Times New Roman"/>
          <w:color w:val="000000"/>
        </w:rPr>
        <w:t>ten</w:t>
      </w:r>
      <w:r w:rsidR="00F30405" w:rsidRPr="00771C52">
        <w:rPr>
          <w:rFonts w:eastAsia="Times New Roman"/>
          <w:color w:val="000000"/>
        </w:rPr>
        <w:t xml:space="preserve"> </w:t>
      </w:r>
      <w:r w:rsidRPr="00771C52">
        <w:rPr>
          <w:rFonts w:eastAsia="Times New Roman"/>
          <w:color w:val="000000"/>
        </w:rPr>
        <w:t>5m x 5m plots. N, P, and K were added as urea, triple super phosphate, and potassium sulphate, respectively, at each site annually at a rate of 10 g m</w:t>
      </w:r>
      <w:r w:rsidRPr="00771C52">
        <w:rPr>
          <w:rFonts w:eastAsia="Times New Roman"/>
          <w:color w:val="000000"/>
          <w:vertAlign w:val="superscript"/>
        </w:rPr>
        <w:t>-2</w:t>
      </w:r>
      <w:r w:rsidRPr="00771C52">
        <w:rPr>
          <w:rFonts w:eastAsia="Times New Roman"/>
          <w:color w:val="000000"/>
        </w:rPr>
        <w:t xml:space="preserve"> yr</w:t>
      </w:r>
      <w:r w:rsidRPr="00771C52">
        <w:rPr>
          <w:rFonts w:eastAsia="Times New Roman"/>
          <w:color w:val="000000"/>
          <w:vertAlign w:val="superscript"/>
        </w:rPr>
        <w:t>-1</w:t>
      </w:r>
      <w:r w:rsidRPr="00771C52">
        <w:rPr>
          <w:rFonts w:eastAsia="Times New Roman"/>
          <w:color w:val="000000"/>
        </w:rPr>
        <w:t xml:space="preserve">. The macro- and micronutrient mix (i.e., </w:t>
      </w:r>
      <w:r w:rsidR="00884CEC" w:rsidRPr="00771C52">
        <w:rPr>
          <w:rFonts w:eastAsia="Times New Roman"/>
          <w:color w:val="000000"/>
        </w:rPr>
        <w:t>iron</w:t>
      </w:r>
      <w:r w:rsidRPr="00771C52">
        <w:rPr>
          <w:rFonts w:eastAsia="Times New Roman"/>
          <w:color w:val="000000"/>
        </w:rPr>
        <w:t xml:space="preserve">, </w:t>
      </w:r>
      <w:r w:rsidR="00884CEC" w:rsidRPr="00771C52">
        <w:rPr>
          <w:rFonts w:eastAsia="Times New Roman"/>
          <w:color w:val="000000"/>
        </w:rPr>
        <w:t>sulfur</w:t>
      </w:r>
      <w:r w:rsidRPr="00771C52">
        <w:rPr>
          <w:rFonts w:eastAsia="Times New Roman"/>
          <w:color w:val="000000"/>
        </w:rPr>
        <w:t xml:space="preserve">, </w:t>
      </w:r>
      <w:r w:rsidR="00884CEC" w:rsidRPr="00771C52">
        <w:rPr>
          <w:rFonts w:eastAsia="Times New Roman"/>
          <w:color w:val="000000"/>
        </w:rPr>
        <w:t>magnesium</w:t>
      </w:r>
      <w:r w:rsidRPr="00771C52">
        <w:rPr>
          <w:rFonts w:eastAsia="Times New Roman"/>
          <w:color w:val="000000"/>
        </w:rPr>
        <w:t xml:space="preserve">, </w:t>
      </w:r>
      <w:r w:rsidR="00884CEC" w:rsidRPr="00771C52">
        <w:rPr>
          <w:rFonts w:eastAsia="Times New Roman"/>
          <w:color w:val="000000"/>
        </w:rPr>
        <w:t>manganese</w:t>
      </w:r>
      <w:r w:rsidRPr="00771C52">
        <w:rPr>
          <w:rFonts w:eastAsia="Times New Roman"/>
          <w:color w:val="000000"/>
        </w:rPr>
        <w:t xml:space="preserve">, </w:t>
      </w:r>
      <w:r w:rsidR="00884CEC" w:rsidRPr="00771C52">
        <w:rPr>
          <w:rFonts w:eastAsia="Times New Roman"/>
          <w:color w:val="000000"/>
        </w:rPr>
        <w:t>copper</w:t>
      </w:r>
      <w:r w:rsidRPr="00771C52">
        <w:rPr>
          <w:rFonts w:eastAsia="Times New Roman"/>
          <w:color w:val="000000"/>
        </w:rPr>
        <w:t xml:space="preserve">, </w:t>
      </w:r>
      <w:r w:rsidR="00884CEC" w:rsidRPr="00771C52">
        <w:rPr>
          <w:rFonts w:eastAsia="Times New Roman"/>
          <w:color w:val="000000"/>
        </w:rPr>
        <w:t>zinc</w:t>
      </w:r>
      <w:r w:rsidRPr="00771C52">
        <w:rPr>
          <w:rFonts w:eastAsia="Times New Roman"/>
          <w:color w:val="000000"/>
        </w:rPr>
        <w:t xml:space="preserve">, </w:t>
      </w:r>
      <w:r w:rsidR="00884CEC" w:rsidRPr="00771C52">
        <w:rPr>
          <w:rFonts w:eastAsia="Times New Roman"/>
          <w:color w:val="000000"/>
        </w:rPr>
        <w:t>boron</w:t>
      </w:r>
      <w:r w:rsidRPr="00771C52">
        <w:rPr>
          <w:rFonts w:eastAsia="Times New Roman"/>
          <w:color w:val="000000"/>
        </w:rPr>
        <w:t xml:space="preserve">, </w:t>
      </w:r>
      <w:r w:rsidR="00884CEC" w:rsidRPr="00771C52">
        <w:rPr>
          <w:rFonts w:eastAsia="Times New Roman"/>
          <w:color w:val="000000"/>
        </w:rPr>
        <w:t>molybdenum</w:t>
      </w:r>
      <w:r w:rsidRPr="00771C52">
        <w:rPr>
          <w:rFonts w:eastAsia="Times New Roman"/>
          <w:color w:val="000000"/>
        </w:rPr>
        <w:t xml:space="preserve">, and </w:t>
      </w:r>
      <w:r w:rsidR="00884CEC" w:rsidRPr="00771C52">
        <w:rPr>
          <w:rFonts w:eastAsia="Times New Roman"/>
          <w:color w:val="000000"/>
        </w:rPr>
        <w:t>calcium</w:t>
      </w:r>
      <w:r w:rsidRPr="00771C52">
        <w:rPr>
          <w:rFonts w:eastAsia="Times New Roman"/>
          <w:color w:val="000000"/>
        </w:rPr>
        <w:t>) was added to all K plots once</w:t>
      </w:r>
      <w:ins w:id="29" w:author="Peter A Wilfahrt" w:date="2021-07-21T14:16:00Z">
        <w:r w:rsidR="00542D4D">
          <w:rPr>
            <w:rFonts w:eastAsia="Times New Roman"/>
            <w:color w:val="000000"/>
          </w:rPr>
          <w:t xml:space="preserve"> in the first year</w:t>
        </w:r>
      </w:ins>
      <w:r w:rsidRPr="00771C52">
        <w:rPr>
          <w:rFonts w:eastAsia="Times New Roman"/>
          <w:color w:val="000000"/>
        </w:rPr>
        <w:t>. The oldest sites in the network</w:t>
      </w:r>
      <w:r w:rsidR="00BA58FF">
        <w:rPr>
          <w:rFonts w:eastAsia="Times New Roman"/>
          <w:color w:val="000000"/>
        </w:rPr>
        <w:t xml:space="preserve"> began </w:t>
      </w:r>
      <w:r w:rsidRPr="00771C52">
        <w:rPr>
          <w:rFonts w:eastAsia="Times New Roman"/>
          <w:color w:val="000000"/>
        </w:rPr>
        <w:t xml:space="preserve">adding nutrients </w:t>
      </w:r>
      <w:r w:rsidR="00BA58FF">
        <w:rPr>
          <w:rFonts w:eastAsia="Times New Roman"/>
          <w:color w:val="000000"/>
        </w:rPr>
        <w:t>in</w:t>
      </w:r>
      <w:r w:rsidR="00BA58FF" w:rsidRPr="00771C52">
        <w:rPr>
          <w:rFonts w:eastAsia="Times New Roman"/>
          <w:color w:val="000000"/>
        </w:rPr>
        <w:t xml:space="preserve"> </w:t>
      </w:r>
      <w:r w:rsidRPr="00771C52">
        <w:rPr>
          <w:rFonts w:eastAsia="Times New Roman"/>
          <w:color w:val="000000"/>
        </w:rPr>
        <w:t>2008.</w:t>
      </w:r>
    </w:p>
    <w:p w14:paraId="2731A9C3" w14:textId="77777777" w:rsidR="00361685" w:rsidRPr="00771C52" w:rsidRDefault="00361685" w:rsidP="00B05AC4">
      <w:pPr>
        <w:spacing w:line="480" w:lineRule="auto"/>
        <w:contextualSpacing/>
        <w:rPr>
          <w:rFonts w:eastAsia="Times New Roman"/>
        </w:rPr>
      </w:pPr>
    </w:p>
    <w:p w14:paraId="374A6480" w14:textId="77777777" w:rsidR="00361685" w:rsidRPr="00771C52" w:rsidRDefault="00361685" w:rsidP="00B05AC4">
      <w:pPr>
        <w:spacing w:line="480" w:lineRule="auto"/>
        <w:contextualSpacing/>
        <w:rPr>
          <w:rFonts w:eastAsia="Times New Roman"/>
        </w:rPr>
      </w:pPr>
      <w:r w:rsidRPr="00771C52">
        <w:rPr>
          <w:rFonts w:eastAsia="Times New Roman"/>
          <w:i/>
          <w:iCs/>
          <w:color w:val="000000"/>
        </w:rPr>
        <w:t>Datasets</w:t>
      </w:r>
    </w:p>
    <w:p w14:paraId="3BFE40FE" w14:textId="52ED567C" w:rsidR="00361685" w:rsidRPr="00771C52" w:rsidRDefault="00361685" w:rsidP="00B05AC4">
      <w:pPr>
        <w:spacing w:line="480" w:lineRule="auto"/>
        <w:ind w:firstLine="720"/>
        <w:contextualSpacing/>
        <w:rPr>
          <w:rFonts w:eastAsia="Times New Roman"/>
        </w:rPr>
      </w:pPr>
      <w:r w:rsidRPr="00771C52">
        <w:rPr>
          <w:rFonts w:eastAsia="Times New Roman"/>
          <w:color w:val="000000"/>
        </w:rPr>
        <w:t>To test our hypotheses</w:t>
      </w:r>
      <w:r w:rsidR="00930A47" w:rsidRPr="00771C52">
        <w:rPr>
          <w:rFonts w:eastAsia="Times New Roman"/>
          <w:color w:val="000000"/>
        </w:rPr>
        <w:t>,</w:t>
      </w:r>
      <w:r w:rsidRPr="00771C52">
        <w:rPr>
          <w:rFonts w:eastAsia="Times New Roman"/>
          <w:color w:val="000000"/>
        </w:rPr>
        <w:t xml:space="preserve"> we utilized two datasets from the </w:t>
      </w:r>
      <w:proofErr w:type="spellStart"/>
      <w:r w:rsidRPr="00771C52">
        <w:rPr>
          <w:rFonts w:eastAsia="Times New Roman"/>
          <w:color w:val="000000"/>
        </w:rPr>
        <w:t>NutNet</w:t>
      </w:r>
      <w:proofErr w:type="spellEnd"/>
      <w:r w:rsidRPr="00771C52">
        <w:rPr>
          <w:rFonts w:eastAsia="Times New Roman"/>
          <w:color w:val="000000"/>
        </w:rPr>
        <w:t>: (1) a leaf trait dataset</w:t>
      </w:r>
      <w:r w:rsidR="003B0716">
        <w:rPr>
          <w:rFonts w:eastAsia="Times New Roman"/>
          <w:color w:val="000000"/>
        </w:rPr>
        <w:t xml:space="preserve"> </w:t>
      </w:r>
      <w:r w:rsidR="003B0716">
        <w:rPr>
          <w:rFonts w:eastAsia="Times New Roman"/>
          <w:color w:val="000000"/>
        </w:rPr>
        <w:fldChar w:fldCharType="begin" w:fldLock="1"/>
      </w:r>
      <w:r w:rsidR="003B0716">
        <w:rPr>
          <w:rFonts w:eastAsia="Times New Roman"/>
          <w:color w:val="000000"/>
        </w:rP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inputs","type":"article-journal","volume":"3"},"uris":["http://www.mendeley.com/documents/?uuid=bd7986d4-f568-4bae-9cd2-5900f6954d90"]}],"mendeley":{"formattedCitation":"(Firn &lt;i&gt;et al.&lt;/i&gt;, 2019)","plainTextFormattedCitation":"(Firn et al., 2019)","previouslyFormattedCitation":"(Firn &lt;i&gt;et al.&lt;/i&gt;, 2019)"},"properties":{"noteIndex":0},"schema":"https://github.com/citation-style-language/schema/raw/master/csl-citation.json"}</w:instrText>
      </w:r>
      <w:r w:rsidR="003B0716">
        <w:rPr>
          <w:rFonts w:eastAsia="Times New Roman"/>
          <w:color w:val="000000"/>
        </w:rPr>
        <w:fldChar w:fldCharType="separate"/>
      </w:r>
      <w:r w:rsidR="003B0716" w:rsidRPr="003B0716">
        <w:rPr>
          <w:rFonts w:eastAsia="Times New Roman"/>
          <w:noProof/>
          <w:color w:val="000000"/>
        </w:rPr>
        <w:t xml:space="preserve">(Firn </w:t>
      </w:r>
      <w:r w:rsidR="003B0716" w:rsidRPr="003B0716">
        <w:rPr>
          <w:rFonts w:eastAsia="Times New Roman"/>
          <w:i/>
          <w:noProof/>
          <w:color w:val="000000"/>
        </w:rPr>
        <w:t>et al.</w:t>
      </w:r>
      <w:r w:rsidR="003B0716" w:rsidRPr="003B0716">
        <w:rPr>
          <w:rFonts w:eastAsia="Times New Roman"/>
          <w:noProof/>
          <w:color w:val="000000"/>
        </w:rPr>
        <w:t>, 2019)</w:t>
      </w:r>
      <w:r w:rsidR="003B0716">
        <w:rPr>
          <w:rFonts w:eastAsia="Times New Roman"/>
          <w:color w:val="000000"/>
        </w:rPr>
        <w:fldChar w:fldCharType="end"/>
      </w:r>
      <w:r w:rsidRPr="00771C52">
        <w:rPr>
          <w:rFonts w:eastAsia="Times New Roman"/>
          <w:color w:val="000000"/>
        </w:rPr>
        <w:t xml:space="preserve"> and (2) the </w:t>
      </w:r>
      <w:proofErr w:type="spellStart"/>
      <w:r w:rsidRPr="00771C52">
        <w:rPr>
          <w:rFonts w:eastAsia="Times New Roman"/>
          <w:color w:val="000000"/>
        </w:rPr>
        <w:t>NutNet</w:t>
      </w:r>
      <w:proofErr w:type="spellEnd"/>
      <w:r w:rsidRPr="00771C52">
        <w:rPr>
          <w:rFonts w:eastAsia="Times New Roman"/>
          <w:color w:val="000000"/>
        </w:rPr>
        <w:t xml:space="preserve"> core dataset</w:t>
      </w:r>
      <w:r w:rsidR="003B0716">
        <w:rPr>
          <w:rFonts w:eastAsia="Times New Roman"/>
          <w:color w:val="000000"/>
        </w:rPr>
        <w:t xml:space="preserve"> </w:t>
      </w:r>
      <w:r w:rsidR="003B0716">
        <w:rPr>
          <w:rFonts w:eastAsia="Times New Roman"/>
          <w:color w:val="000000"/>
        </w:rPr>
        <w:fldChar w:fldCharType="begin" w:fldLock="1"/>
      </w:r>
      <w:r w:rsidR="003B0716">
        <w:rPr>
          <w:rFonts w:eastAsia="Times New Roman"/>
          <w:color w:val="000000"/>
        </w:rPr>
        <w:instrText>ADDIN CSL_CITATION {"citationItems":[{"id":"ITEM-1","itemData":{"DOI":"https://doi.org/10.1016/j.ecoinf.2016.08.002","ISSN":"1574-9541","abstract":"The rapidly growing number of grassroots ecological research networks demonstrates that ecologists have embraced distributed data collection and experimentation as a new tool for addressing global questions. A clear advantage of these networks is the ability to gather data at larger spatial and temporal scales and at relatively lower cost than could be typically accomplished by a single research team. However, a challenge arising from this structure is the need to merge distributed datasets into a coherent whole. The Nutrient Network, a coordinated distributed experiment entering its tenth year of data collection, has records from over 90 sites worldwide to date. In this paper I present lessons learned about data management from this project, focusing on such issues as standardization, storage, updates, and distribution of data within the network. I provide a relational database schema and associated workflow that could be generalized to many distributed ecological experiments or networked data observatories, especially those with need for taxonomic reconciliation of species occurrences. The success of distributed data collection efforts, especially long-term networks, will be proportional to the ability to coordinate and effectively combine project datasets.","author":[{"dropping-particle":"","family":"Lind","given":"Eric M","non-dropping-particle":"","parse-names":false,"suffix":""}],"container-title":"Ecological Informatics","id":"ITEM-1","issued":{"date-parts":[["2016"]]},"page":"231-236","title":"Unified data management for distributed experiments: A model for collaborative grassroots scientific networks","type":"article-journal","volume":"36"},"uris":["http://www.mendeley.com/documents/?uuid=e9cb647e-630e-4325-b056-68152945f914"]}],"mendeley":{"formattedCitation":"(Lind, 2016)","plainTextFormattedCitation":"(Lind, 2016)","previouslyFormattedCitation":"(Lind, 2016)"},"properties":{"noteIndex":0},"schema":"https://github.com/citation-style-language/schema/raw/master/csl-citation.json"}</w:instrText>
      </w:r>
      <w:r w:rsidR="003B0716">
        <w:rPr>
          <w:rFonts w:eastAsia="Times New Roman"/>
          <w:color w:val="000000"/>
        </w:rPr>
        <w:fldChar w:fldCharType="separate"/>
      </w:r>
      <w:r w:rsidR="003B0716" w:rsidRPr="003B0716">
        <w:rPr>
          <w:rFonts w:eastAsia="Times New Roman"/>
          <w:noProof/>
          <w:color w:val="000000"/>
        </w:rPr>
        <w:t>(Lind, 2016)</w:t>
      </w:r>
      <w:r w:rsidR="003B0716">
        <w:rPr>
          <w:rFonts w:eastAsia="Times New Roman"/>
          <w:color w:val="000000"/>
        </w:rPr>
        <w:fldChar w:fldCharType="end"/>
      </w:r>
      <w:r w:rsidRPr="00771C52">
        <w:rPr>
          <w:rFonts w:eastAsia="Times New Roman"/>
          <w:color w:val="000000"/>
        </w:rPr>
        <w:t xml:space="preserve">. The leaf trait dataset consisted of leaf elemental, isotopic, and morphological variables. Samples were collected from up to five randomly selected individuals per plot, typically 3-4 years after nutrient addition at each site (see </w:t>
      </w:r>
      <w:proofErr w:type="spellStart"/>
      <w:r w:rsidRPr="00771C52">
        <w:rPr>
          <w:rFonts w:eastAsia="Times New Roman"/>
          <w:color w:val="000000"/>
        </w:rPr>
        <w:t>Firn</w:t>
      </w:r>
      <w:proofErr w:type="spellEnd"/>
      <w:r w:rsidRPr="00771C52">
        <w:rPr>
          <w:rFonts w:eastAsia="Times New Roman"/>
          <w:color w:val="000000"/>
        </w:rPr>
        <w:t xml:space="preserve"> et al., 2019). For our analyses, we selected samples that contained each of nitrogen concentration (</w:t>
      </w:r>
      <w:proofErr w:type="spellStart"/>
      <w:r w:rsidRPr="00771C52">
        <w:rPr>
          <w:rFonts w:eastAsia="Times New Roman"/>
          <w:i/>
          <w:iCs/>
          <w:color w:val="000000"/>
        </w:rPr>
        <w:t>N</w:t>
      </w:r>
      <w:r w:rsidRPr="00771C52">
        <w:rPr>
          <w:rFonts w:eastAsia="Times New Roman"/>
          <w:color w:val="000000"/>
          <w:vertAlign w:val="subscript"/>
        </w:rPr>
        <w:t>mass</w:t>
      </w:r>
      <w:proofErr w:type="spellEnd"/>
      <w:r w:rsidRPr="00771C52">
        <w:rPr>
          <w:rFonts w:eastAsia="Times New Roman"/>
          <w:color w:val="000000"/>
        </w:rPr>
        <w:t>; g g</w:t>
      </w:r>
      <w:r w:rsidRPr="00771C52">
        <w:rPr>
          <w:rFonts w:eastAsia="Times New Roman"/>
          <w:color w:val="000000"/>
          <w:vertAlign w:val="superscript"/>
        </w:rPr>
        <w:t>-1</w:t>
      </w:r>
      <w:r w:rsidRPr="00771C52">
        <w:rPr>
          <w:rFonts w:eastAsia="Times New Roman"/>
          <w:color w:val="000000"/>
        </w:rPr>
        <w:t>), leaf mass per area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m</w:t>
      </w:r>
      <w:r w:rsidRPr="00771C52">
        <w:rPr>
          <w:rFonts w:eastAsia="Times New Roman"/>
          <w:color w:val="000000"/>
          <w:vertAlign w:val="superscript"/>
        </w:rPr>
        <w:t>2</w:t>
      </w:r>
      <w:r w:rsidRPr="00771C52">
        <w:rPr>
          <w:rFonts w:eastAsia="Times New Roman"/>
          <w:color w:val="000000"/>
        </w:rPr>
        <w:t xml:space="preserve"> g</w:t>
      </w:r>
      <w:r w:rsidRPr="00771C52">
        <w:rPr>
          <w:rFonts w:eastAsia="Times New Roman"/>
          <w:color w:val="000000"/>
          <w:vertAlign w:val="superscript"/>
        </w:rPr>
        <w:t>-1</w:t>
      </w:r>
      <w:r w:rsidRPr="00771C52">
        <w:rPr>
          <w:rFonts w:eastAsia="Times New Roman"/>
          <w:color w:val="000000"/>
        </w:rPr>
        <w:t>), and δ</w:t>
      </w:r>
      <w:r w:rsidRPr="00771C52">
        <w:rPr>
          <w:rFonts w:eastAsia="Times New Roman"/>
          <w:color w:val="000000"/>
          <w:vertAlign w:val="superscript"/>
        </w:rPr>
        <w:t>13</w:t>
      </w:r>
      <w:r w:rsidRPr="00771C52">
        <w:rPr>
          <w:rFonts w:eastAsia="Times New Roman"/>
          <w:color w:val="000000"/>
        </w:rPr>
        <w:t xml:space="preserve">C (‰). </w:t>
      </w:r>
      <w:proofErr w:type="spellStart"/>
      <w:r w:rsidRPr="00771C52">
        <w:rPr>
          <w:rFonts w:eastAsia="Times New Roman"/>
          <w:i/>
          <w:iCs/>
          <w:color w:val="000000"/>
        </w:rPr>
        <w:t>N</w:t>
      </w:r>
      <w:r w:rsidRPr="00771C52">
        <w:rPr>
          <w:rFonts w:eastAsia="Times New Roman"/>
          <w:color w:val="000000"/>
          <w:vertAlign w:val="subscript"/>
        </w:rPr>
        <w:t>mass</w:t>
      </w:r>
      <w:proofErr w:type="spellEnd"/>
      <w:r w:rsidRPr="00771C52">
        <w:rPr>
          <w:rFonts w:eastAsia="Times New Roman"/>
          <w:color w:val="000000"/>
        </w:rPr>
        <w:t xml:space="preserve"> was converted to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(g m</w:t>
      </w:r>
      <w:r w:rsidRPr="00771C52">
        <w:rPr>
          <w:rFonts w:eastAsia="Times New Roman"/>
          <w:color w:val="000000"/>
          <w:vertAlign w:val="superscript"/>
        </w:rPr>
        <w:t>-2</w:t>
      </w:r>
      <w:r w:rsidRPr="00771C52">
        <w:rPr>
          <w:rFonts w:eastAsia="Times New Roman"/>
          <w:color w:val="000000"/>
        </w:rPr>
        <w:t xml:space="preserve">) using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C59" w:rsidRPr="00771C52" w14:paraId="3D4650DE" w14:textId="77777777" w:rsidTr="00B05AC4">
        <w:tc>
          <w:tcPr>
            <w:tcW w:w="4675" w:type="dxa"/>
          </w:tcPr>
          <w:p w14:paraId="1FAC5AE5" w14:textId="0A11CB2F" w:rsidR="00B47C59" w:rsidRPr="00771C52" w:rsidRDefault="00B47C59"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 </w:t>
            </w:r>
            <w:proofErr w:type="spellStart"/>
            <w:r w:rsidRPr="00771C52">
              <w:rPr>
                <w:rFonts w:eastAsia="Times New Roman"/>
                <w:i/>
                <w:iCs/>
                <w:color w:val="000000"/>
              </w:rPr>
              <w:t>N</w:t>
            </w:r>
            <w:r w:rsidRPr="00771C52">
              <w:rPr>
                <w:rFonts w:eastAsia="Times New Roman"/>
                <w:color w:val="000000"/>
                <w:vertAlign w:val="subscript"/>
              </w:rPr>
              <w:t>mass</w:t>
            </w:r>
            <w:proofErr w:type="spellEnd"/>
            <w:r w:rsidRPr="00771C52">
              <w:rPr>
                <w:rFonts w:eastAsia="Times New Roman"/>
                <w:color w:val="000000"/>
              </w:rPr>
              <w:t xml:space="preserve"> / </w:t>
            </w:r>
            <w:proofErr w:type="spellStart"/>
            <w:r w:rsidRPr="00771C52">
              <w:rPr>
                <w:rFonts w:eastAsia="Times New Roman"/>
                <w:i/>
                <w:iCs/>
                <w:color w:val="000000"/>
              </w:rPr>
              <w:t>M</w:t>
            </w:r>
            <w:r w:rsidRPr="00771C52">
              <w:rPr>
                <w:rFonts w:eastAsia="Times New Roman"/>
                <w:color w:val="000000"/>
                <w:vertAlign w:val="subscript"/>
              </w:rPr>
              <w:t>area</w:t>
            </w:r>
            <w:proofErr w:type="spellEnd"/>
          </w:p>
        </w:tc>
        <w:tc>
          <w:tcPr>
            <w:tcW w:w="4675" w:type="dxa"/>
          </w:tcPr>
          <w:p w14:paraId="3227D5EA" w14:textId="761BB8F2" w:rsidR="00B47C59" w:rsidRPr="00B05AC4" w:rsidRDefault="00B47C59" w:rsidP="00B05AC4">
            <w:pPr>
              <w:spacing w:line="480" w:lineRule="auto"/>
              <w:contextualSpacing/>
              <w:jc w:val="right"/>
              <w:rPr>
                <w:rFonts w:eastAsia="Times New Roman"/>
                <w:color w:val="000000"/>
              </w:rPr>
            </w:pPr>
            <w:r w:rsidRPr="00B05AC4">
              <w:rPr>
                <w:rFonts w:eastAsia="Times New Roman"/>
                <w:color w:val="000000"/>
              </w:rPr>
              <w:t>(</w:t>
            </w:r>
            <w:r w:rsidR="00C41EA2">
              <w:rPr>
                <w:rFonts w:eastAsia="Times New Roman"/>
                <w:color w:val="000000"/>
              </w:rPr>
              <w:t>1</w:t>
            </w:r>
            <w:r w:rsidRPr="00B05AC4">
              <w:rPr>
                <w:rFonts w:eastAsia="Times New Roman"/>
                <w:color w:val="000000"/>
              </w:rPr>
              <w:t>)</w:t>
            </w:r>
          </w:p>
        </w:tc>
      </w:tr>
    </w:tbl>
    <w:p w14:paraId="183B4E18" w14:textId="24C9B899" w:rsidR="00361685" w:rsidRPr="00771C52" w:rsidRDefault="00B47C59" w:rsidP="00B05AC4">
      <w:pPr>
        <w:spacing w:line="480" w:lineRule="auto"/>
        <w:contextualSpacing/>
        <w:rPr>
          <w:rFonts w:eastAsia="Times New Roman"/>
        </w:rPr>
      </w:pPr>
      <w:r w:rsidRPr="00771C52">
        <w:rPr>
          <w:rFonts w:eastAsia="Times New Roman"/>
          <w:i/>
          <w:iCs/>
          <w:color w:val="000000"/>
        </w:rPr>
        <w:tab/>
      </w:r>
      <w:r w:rsidR="00361685" w:rsidRPr="00771C52">
        <w:rPr>
          <w:rFonts w:eastAsia="Times New Roman"/>
          <w:color w:val="000000"/>
        </w:rPr>
        <w:t>We calculated the ratio of intercellular to extracellular CO</w:t>
      </w:r>
      <w:r w:rsidR="00361685" w:rsidRPr="00771C52">
        <w:rPr>
          <w:rFonts w:eastAsia="Times New Roman"/>
          <w:color w:val="000000"/>
          <w:vertAlign w:val="subscript"/>
        </w:rPr>
        <w:t>2</w:t>
      </w:r>
      <w:r w:rsidR="00361685" w:rsidRPr="00771C52">
        <w:rPr>
          <w:rFonts w:eastAsia="Times New Roman"/>
          <w:color w:val="000000"/>
        </w:rPr>
        <w:t xml:space="preserve"> (χ; Pa Pa</w:t>
      </w:r>
      <w:r w:rsidR="00361685" w:rsidRPr="00771C52">
        <w:rPr>
          <w:rFonts w:eastAsia="Times New Roman"/>
          <w:color w:val="000000"/>
          <w:vertAlign w:val="superscript"/>
        </w:rPr>
        <w:t>-1</w:t>
      </w:r>
      <w:r w:rsidR="00361685" w:rsidRPr="00771C52">
        <w:rPr>
          <w:rFonts w:eastAsia="Times New Roman"/>
          <w:color w:val="000000"/>
        </w:rPr>
        <w:t>) from δ</w:t>
      </w:r>
      <w:r w:rsidR="00361685" w:rsidRPr="00771C52">
        <w:rPr>
          <w:rFonts w:eastAsia="Times New Roman"/>
          <w:color w:val="000000"/>
          <w:vertAlign w:val="superscript"/>
        </w:rPr>
        <w:t>13</w:t>
      </w:r>
      <w:r w:rsidR="00361685" w:rsidRPr="00771C52">
        <w:rPr>
          <w:rFonts w:eastAsia="Times New Roman"/>
          <w:color w:val="000000"/>
        </w:rPr>
        <w:t xml:space="preserve">C following Farquhar </w:t>
      </w:r>
      <w:r w:rsidR="00361685" w:rsidRPr="00B05AC4">
        <w:rPr>
          <w:rFonts w:eastAsia="Times New Roman"/>
          <w:i/>
          <w:color w:val="000000"/>
        </w:rPr>
        <w:t>et al.</w:t>
      </w:r>
      <w:r w:rsidR="003B0716">
        <w:rPr>
          <w:rFonts w:eastAsia="Times New Roman"/>
          <w:color w:val="000000"/>
        </w:rPr>
        <w:t xml:space="preserve"> </w:t>
      </w:r>
      <w:r w:rsidR="003B0716">
        <w:rPr>
          <w:rFonts w:eastAsia="Times New Roman"/>
          <w:color w:val="000000"/>
        </w:rPr>
        <w:fldChar w:fldCharType="begin" w:fldLock="1"/>
      </w:r>
      <w:r w:rsidR="003B0716">
        <w:rPr>
          <w:rFonts w:eastAsia="Times New Roman"/>
          <w:color w:val="000000"/>
        </w:rPr>
        <w:instrText>ADDIN CSL_CITATION {"citationItems":[{"id":"ITEM-1","itemData":{"DOI":"10.1146/annurev.pp.40.060189.002443","ISSN":"1040-2519","author":[{"dropping-particle":"","family":"Farquhar","given":"G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Biology","id":"ITEM-1","issue":"1","issued":{"date-parts":[["1989","6","1"]]},"note":"doi: 10.1146/annurev.pp.40.060189.002443","page":"503-537","publisher":"Annual Reviews","title":"Carbon Isotope Discrimination and Photosynthesis","type":"article-journal","volume":"40"},"uris":["http://www.mendeley.com/documents/?uuid=2f02e068-204c-438f-985c-bcab0436291e"]}],"mendeley":{"formattedCitation":"(Farquhar &lt;i&gt;et al.&lt;/i&gt;, 1989)","manualFormatting":"(1989)","plainTextFormattedCitation":"(Farquhar et al., 1989)","previouslyFormattedCitation":"(Farquhar &lt;i&gt;et al.&lt;/i&gt;, 1989)"},"properties":{"noteIndex":0},"schema":"https://github.com/citation-style-language/schema/raw/master/csl-citation.json"}</w:instrText>
      </w:r>
      <w:r w:rsidR="003B0716">
        <w:rPr>
          <w:rFonts w:eastAsia="Times New Roman"/>
          <w:color w:val="000000"/>
        </w:rPr>
        <w:fldChar w:fldCharType="separate"/>
      </w:r>
      <w:r w:rsidR="003B0716" w:rsidRPr="003B0716">
        <w:rPr>
          <w:rFonts w:eastAsia="Times New Roman"/>
          <w:noProof/>
          <w:color w:val="000000"/>
        </w:rPr>
        <w:t>(1989)</w:t>
      </w:r>
      <w:r w:rsidR="003B0716">
        <w:rPr>
          <w:rFonts w:eastAsia="Times New Roman"/>
          <w:color w:val="000000"/>
        </w:rPr>
        <w:fldChar w:fldCharType="end"/>
      </w:r>
      <w:r w:rsidR="00361685" w:rsidRPr="00771C52">
        <w:rPr>
          <w:rFonts w:eastAsia="Times New Roman"/>
          <w:color w:val="000000"/>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C59" w:rsidRPr="00771C52" w14:paraId="2D16F5C5" w14:textId="77777777" w:rsidTr="00493741">
        <w:tc>
          <w:tcPr>
            <w:tcW w:w="4675" w:type="dxa"/>
          </w:tcPr>
          <w:p w14:paraId="5DBC7472" w14:textId="32E01F74" w:rsidR="00B47C59" w:rsidRPr="00771C52" w:rsidRDefault="00B47C59" w:rsidP="00B05AC4">
            <w:pPr>
              <w:spacing w:line="480" w:lineRule="auto"/>
              <w:contextualSpacing/>
              <w:rPr>
                <w:rFonts w:eastAsia="Times New Roman"/>
                <w:i/>
                <w:iCs/>
                <w:color w:val="000000"/>
              </w:rPr>
            </w:pPr>
            <w:r w:rsidRPr="00771C52">
              <w:rPr>
                <w:rFonts w:eastAsia="Times New Roman"/>
                <w:color w:val="000000"/>
              </w:rPr>
              <w:lastRenderedPageBreak/>
              <w:t>∆</w:t>
            </w:r>
            <w:r w:rsidRPr="00771C52">
              <w:rPr>
                <w:rFonts w:eastAsia="Times New Roman"/>
                <w:color w:val="000000"/>
                <w:vertAlign w:val="superscript"/>
              </w:rPr>
              <w:t>13</w:t>
            </w:r>
            <w:r w:rsidRPr="00771C52">
              <w:rPr>
                <w:rFonts w:eastAsia="Times New Roman"/>
                <w:color w:val="000000"/>
              </w:rPr>
              <w:t>C = δ</w:t>
            </w:r>
            <w:r w:rsidRPr="00771C52">
              <w:rPr>
                <w:rFonts w:eastAsia="Times New Roman"/>
                <w:color w:val="000000"/>
                <w:vertAlign w:val="superscript"/>
              </w:rPr>
              <w:t>13</w:t>
            </w:r>
            <w:r w:rsidRPr="00771C52">
              <w:rPr>
                <w:rFonts w:eastAsia="Times New Roman"/>
                <w:color w:val="000000"/>
              </w:rPr>
              <w:t>C</w:t>
            </w:r>
            <w:r w:rsidRPr="00771C52">
              <w:rPr>
                <w:rFonts w:eastAsia="Times New Roman"/>
                <w:color w:val="000000"/>
                <w:vertAlign w:val="subscript"/>
              </w:rPr>
              <w:t>air</w:t>
            </w:r>
            <w:r w:rsidRPr="00771C52">
              <w:rPr>
                <w:rFonts w:eastAsia="Times New Roman"/>
                <w:color w:val="000000"/>
              </w:rPr>
              <w:t xml:space="preserve"> - δ</w:t>
            </w:r>
            <w:r w:rsidRPr="00771C52">
              <w:rPr>
                <w:rFonts w:eastAsia="Times New Roman"/>
                <w:color w:val="000000"/>
                <w:vertAlign w:val="superscript"/>
              </w:rPr>
              <w:t>13</w:t>
            </w:r>
            <w:r w:rsidRPr="00771C52">
              <w:rPr>
                <w:rFonts w:eastAsia="Times New Roman"/>
                <w:color w:val="000000"/>
              </w:rPr>
              <w:t>C / 1 + δ</w:t>
            </w:r>
            <w:r w:rsidRPr="00771C52">
              <w:rPr>
                <w:rFonts w:eastAsia="Times New Roman"/>
                <w:color w:val="000000"/>
                <w:vertAlign w:val="superscript"/>
              </w:rPr>
              <w:t>13</w:t>
            </w:r>
            <w:r w:rsidRPr="00771C52">
              <w:rPr>
                <w:rFonts w:eastAsia="Times New Roman"/>
                <w:color w:val="000000"/>
              </w:rPr>
              <w:t>C</w:t>
            </w:r>
          </w:p>
        </w:tc>
        <w:tc>
          <w:tcPr>
            <w:tcW w:w="4675" w:type="dxa"/>
          </w:tcPr>
          <w:p w14:paraId="21CC138E" w14:textId="5DDF8854" w:rsidR="00B47C59" w:rsidRPr="00771C52" w:rsidRDefault="00B47C59" w:rsidP="00B05AC4">
            <w:pPr>
              <w:spacing w:line="480" w:lineRule="auto"/>
              <w:contextualSpacing/>
              <w:jc w:val="right"/>
              <w:rPr>
                <w:rFonts w:eastAsia="Times New Roman"/>
                <w:color w:val="000000"/>
              </w:rPr>
            </w:pPr>
            <w:r w:rsidRPr="00771C52">
              <w:rPr>
                <w:rFonts w:eastAsia="Times New Roman"/>
                <w:color w:val="000000"/>
              </w:rPr>
              <w:t>(</w:t>
            </w:r>
            <w:r w:rsidR="00C41EA2">
              <w:rPr>
                <w:rFonts w:eastAsia="Times New Roman"/>
                <w:color w:val="000000"/>
              </w:rPr>
              <w:t>2</w:t>
            </w:r>
            <w:r w:rsidRPr="00771C52">
              <w:rPr>
                <w:rFonts w:eastAsia="Times New Roman"/>
                <w:color w:val="000000"/>
              </w:rPr>
              <w:t>)</w:t>
            </w:r>
          </w:p>
        </w:tc>
      </w:tr>
    </w:tbl>
    <w:p w14:paraId="5D31A10A" w14:textId="77777777" w:rsidR="00361685" w:rsidRPr="00771C52" w:rsidRDefault="00361685" w:rsidP="00B05AC4">
      <w:pPr>
        <w:spacing w:line="480" w:lineRule="auto"/>
        <w:contextualSpacing/>
        <w:rPr>
          <w:rFonts w:eastAsia="Times New Roman"/>
        </w:rPr>
      </w:pPr>
      <w:r w:rsidRPr="00771C52">
        <w:rPr>
          <w:rFonts w:eastAsia="Times New Roman"/>
          <w:color w:val="000000"/>
        </w:rPr>
        <w:t>where ∆</w:t>
      </w:r>
      <w:r w:rsidRPr="00771C52">
        <w:rPr>
          <w:rFonts w:eastAsia="Times New Roman"/>
          <w:color w:val="000000"/>
          <w:vertAlign w:val="superscript"/>
        </w:rPr>
        <w:t>13</w:t>
      </w:r>
      <w:r w:rsidRPr="00771C52">
        <w:rPr>
          <w:rFonts w:eastAsia="Times New Roman"/>
          <w:color w:val="000000"/>
        </w:rPr>
        <w:t>C (‰) is the leaf discrimination relative to air (δ</w:t>
      </w:r>
      <w:r w:rsidRPr="00771C52">
        <w:rPr>
          <w:rFonts w:eastAsia="Times New Roman"/>
          <w:color w:val="000000"/>
          <w:vertAlign w:val="superscript"/>
        </w:rPr>
        <w:t>13</w:t>
      </w:r>
      <w:r w:rsidRPr="00771C52">
        <w:rPr>
          <w:rFonts w:eastAsia="Times New Roman"/>
          <w:color w:val="000000"/>
        </w:rPr>
        <w:t>C</w:t>
      </w:r>
      <w:r w:rsidRPr="00771C52">
        <w:rPr>
          <w:rFonts w:eastAsia="Times New Roman"/>
          <w:color w:val="000000"/>
          <w:vertAlign w:val="subscript"/>
        </w:rPr>
        <w:t>air</w:t>
      </w:r>
      <w:r w:rsidRPr="00771C52">
        <w:rPr>
          <w:rFonts w:eastAsia="Times New Roman"/>
          <w:color w:val="000000"/>
        </w:rPr>
        <w:t>; ‰), assumed to be -8 ‰. For leaves of C</w:t>
      </w:r>
      <w:r w:rsidRPr="00771C52">
        <w:rPr>
          <w:rFonts w:eastAsia="Times New Roman"/>
          <w:color w:val="000000"/>
          <w:vertAlign w:val="subscript"/>
        </w:rPr>
        <w:t>3</w:t>
      </w:r>
      <w:r w:rsidRPr="00771C52">
        <w:rPr>
          <w:rFonts w:eastAsia="Times New Roman"/>
          <w:color w:val="000000"/>
        </w:rPr>
        <w:t xml:space="preserve"> species, ∆</w:t>
      </w:r>
      <w:r w:rsidRPr="00771C52">
        <w:rPr>
          <w:rFonts w:eastAsia="Times New Roman"/>
          <w:color w:val="000000"/>
          <w:vertAlign w:val="superscript"/>
        </w:rPr>
        <w:t>13</w:t>
      </w:r>
      <w:r w:rsidRPr="00771C52">
        <w:rPr>
          <w:rFonts w:eastAsia="Times New Roman"/>
          <w:color w:val="000000"/>
        </w:rPr>
        <w:t>C was converted to χ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C59" w:rsidRPr="00771C52" w14:paraId="2F4669A8" w14:textId="77777777" w:rsidTr="00493741">
        <w:tc>
          <w:tcPr>
            <w:tcW w:w="4675" w:type="dxa"/>
          </w:tcPr>
          <w:p w14:paraId="28382720" w14:textId="5B0740F3" w:rsidR="00B47C59" w:rsidRPr="00771C52" w:rsidRDefault="00B47C59" w:rsidP="00B05AC4">
            <w:pPr>
              <w:spacing w:line="480" w:lineRule="auto"/>
              <w:contextualSpacing/>
              <w:rPr>
                <w:rFonts w:eastAsia="Times New Roman"/>
                <w:i/>
                <w:iCs/>
                <w:color w:val="000000"/>
              </w:rPr>
            </w:pPr>
            <w:r w:rsidRPr="00771C52">
              <w:rPr>
                <w:rFonts w:eastAsia="Times New Roman"/>
                <w:color w:val="000000"/>
              </w:rPr>
              <w:t>χ = ∆</w:t>
            </w:r>
            <w:r w:rsidRPr="00771C52">
              <w:rPr>
                <w:rFonts w:eastAsia="Times New Roman"/>
                <w:color w:val="000000"/>
                <w:vertAlign w:val="superscript"/>
              </w:rPr>
              <w:t>13</w:t>
            </w:r>
            <w:r w:rsidRPr="00771C52">
              <w:rPr>
                <w:rFonts w:eastAsia="Times New Roman"/>
                <w:color w:val="000000"/>
              </w:rPr>
              <w:t>C - a / b</w:t>
            </w:r>
            <w:r w:rsidRPr="00771C52">
              <w:rPr>
                <w:rFonts w:eastAsia="Times New Roman"/>
                <w:color w:val="000000"/>
                <w:vertAlign w:val="subscript"/>
              </w:rPr>
              <w:t>C3</w:t>
            </w:r>
            <w:r w:rsidRPr="00771C52">
              <w:rPr>
                <w:rFonts w:eastAsia="Times New Roman"/>
                <w:color w:val="000000"/>
              </w:rPr>
              <w:t xml:space="preserve"> - a</w:t>
            </w:r>
          </w:p>
        </w:tc>
        <w:tc>
          <w:tcPr>
            <w:tcW w:w="4675" w:type="dxa"/>
          </w:tcPr>
          <w:p w14:paraId="0D41C59A" w14:textId="01304C99" w:rsidR="00B47C59" w:rsidRPr="00771C52" w:rsidRDefault="00B47C59" w:rsidP="00B05AC4">
            <w:pPr>
              <w:spacing w:line="480" w:lineRule="auto"/>
              <w:contextualSpacing/>
              <w:jc w:val="right"/>
              <w:rPr>
                <w:rFonts w:eastAsia="Times New Roman"/>
                <w:color w:val="000000"/>
              </w:rPr>
            </w:pPr>
            <w:r w:rsidRPr="00771C52">
              <w:rPr>
                <w:rFonts w:eastAsia="Times New Roman"/>
                <w:color w:val="000000"/>
              </w:rPr>
              <w:t>(</w:t>
            </w:r>
            <w:r w:rsidR="00C41EA2">
              <w:rPr>
                <w:rFonts w:eastAsia="Times New Roman"/>
                <w:color w:val="000000"/>
              </w:rPr>
              <w:t>3</w:t>
            </w:r>
            <w:r w:rsidRPr="00771C52">
              <w:rPr>
                <w:rFonts w:eastAsia="Times New Roman"/>
                <w:color w:val="000000"/>
              </w:rPr>
              <w:t>)</w:t>
            </w:r>
          </w:p>
        </w:tc>
      </w:tr>
    </w:tbl>
    <w:p w14:paraId="034DC45E" w14:textId="77777777" w:rsidR="00361685" w:rsidRPr="00771C52" w:rsidRDefault="00361685" w:rsidP="00B05AC4">
      <w:pPr>
        <w:spacing w:line="480" w:lineRule="auto"/>
        <w:contextualSpacing/>
        <w:rPr>
          <w:rFonts w:eastAsia="Times New Roman"/>
        </w:rPr>
      </w:pPr>
      <w:r w:rsidRPr="00771C52">
        <w:rPr>
          <w:rFonts w:eastAsia="Times New Roman"/>
          <w:color w:val="000000"/>
        </w:rPr>
        <w:t>where a and b were assumed to be 4.4‰ and 27‰, respectively (Farquhar et al., 1989). For leaves of C</w:t>
      </w:r>
      <w:r w:rsidRPr="00771C52">
        <w:rPr>
          <w:rFonts w:eastAsia="Times New Roman"/>
          <w:color w:val="000000"/>
          <w:vertAlign w:val="subscript"/>
        </w:rPr>
        <w:t>4</w:t>
      </w:r>
      <w:r w:rsidRPr="00771C52">
        <w:rPr>
          <w:rFonts w:eastAsia="Times New Roman"/>
          <w:color w:val="000000"/>
        </w:rPr>
        <w:t xml:space="preserve"> species, ∆</w:t>
      </w:r>
      <w:r w:rsidRPr="00771C52">
        <w:rPr>
          <w:rFonts w:eastAsia="Times New Roman"/>
          <w:color w:val="000000"/>
          <w:vertAlign w:val="superscript"/>
        </w:rPr>
        <w:t>13</w:t>
      </w:r>
      <w:r w:rsidRPr="00771C52">
        <w:rPr>
          <w:rFonts w:eastAsia="Times New Roman"/>
          <w:color w:val="000000"/>
        </w:rPr>
        <w:t>C was converted to χ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C59" w:rsidRPr="00771C52" w14:paraId="1259F7BB" w14:textId="77777777" w:rsidTr="00493741">
        <w:tc>
          <w:tcPr>
            <w:tcW w:w="4675" w:type="dxa"/>
          </w:tcPr>
          <w:p w14:paraId="4C17B461" w14:textId="07637174" w:rsidR="00B47C59" w:rsidRPr="00771C52" w:rsidRDefault="00B47C59" w:rsidP="00B05AC4">
            <w:pPr>
              <w:spacing w:line="480" w:lineRule="auto"/>
              <w:contextualSpacing/>
              <w:rPr>
                <w:rFonts w:eastAsia="Times New Roman"/>
                <w:i/>
                <w:iCs/>
                <w:color w:val="000000"/>
              </w:rPr>
            </w:pPr>
            <w:r w:rsidRPr="00771C52">
              <w:rPr>
                <w:rFonts w:eastAsia="Times New Roman"/>
                <w:color w:val="000000"/>
              </w:rPr>
              <w:t>χ = ∆</w:t>
            </w:r>
            <w:r w:rsidRPr="00771C52">
              <w:rPr>
                <w:rFonts w:eastAsia="Times New Roman"/>
                <w:color w:val="000000"/>
                <w:vertAlign w:val="superscript"/>
              </w:rPr>
              <w:t>13</w:t>
            </w:r>
            <w:r w:rsidRPr="00771C52">
              <w:rPr>
                <w:rFonts w:eastAsia="Times New Roman"/>
                <w:color w:val="000000"/>
              </w:rPr>
              <w:t>C - a / b</w:t>
            </w:r>
            <w:r w:rsidRPr="00771C52">
              <w:rPr>
                <w:rFonts w:eastAsia="Times New Roman"/>
                <w:color w:val="000000"/>
                <w:vertAlign w:val="subscript"/>
              </w:rPr>
              <w:t>C4</w:t>
            </w:r>
            <w:r w:rsidRPr="00771C52">
              <w:rPr>
                <w:rFonts w:eastAsia="Times New Roman"/>
                <w:color w:val="000000"/>
              </w:rPr>
              <w:t xml:space="preserve"> - a</w:t>
            </w:r>
          </w:p>
        </w:tc>
        <w:tc>
          <w:tcPr>
            <w:tcW w:w="4675" w:type="dxa"/>
          </w:tcPr>
          <w:p w14:paraId="446FDC0F" w14:textId="71C02658" w:rsidR="00B47C59" w:rsidRPr="00771C52" w:rsidRDefault="00B47C59" w:rsidP="00B05AC4">
            <w:pPr>
              <w:spacing w:line="480" w:lineRule="auto"/>
              <w:contextualSpacing/>
              <w:jc w:val="right"/>
              <w:rPr>
                <w:rFonts w:eastAsia="Times New Roman"/>
                <w:color w:val="000000"/>
              </w:rPr>
            </w:pPr>
            <w:r w:rsidRPr="00771C52">
              <w:rPr>
                <w:rFonts w:eastAsia="Times New Roman"/>
                <w:color w:val="000000"/>
              </w:rPr>
              <w:t>(</w:t>
            </w:r>
            <w:r w:rsidR="00C41EA2">
              <w:rPr>
                <w:rFonts w:eastAsia="Times New Roman"/>
                <w:color w:val="000000"/>
              </w:rPr>
              <w:t>4</w:t>
            </w:r>
            <w:r w:rsidRPr="00771C52">
              <w:rPr>
                <w:rFonts w:eastAsia="Times New Roman"/>
                <w:color w:val="000000"/>
              </w:rPr>
              <w:t>)</w:t>
            </w:r>
          </w:p>
        </w:tc>
      </w:tr>
    </w:tbl>
    <w:p w14:paraId="2DB79AEF" w14:textId="77777777" w:rsidR="00361685" w:rsidRPr="00771C52" w:rsidRDefault="00361685" w:rsidP="00B05AC4">
      <w:pPr>
        <w:spacing w:line="480" w:lineRule="auto"/>
        <w:contextualSpacing/>
        <w:rPr>
          <w:rFonts w:eastAsia="Times New Roman"/>
        </w:rPr>
      </w:pPr>
      <w:r w:rsidRPr="00771C52">
        <w:rPr>
          <w:rFonts w:eastAsia="Times New Roman"/>
          <w:color w:val="000000"/>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7C59" w:rsidRPr="00771C52" w14:paraId="051A7159" w14:textId="77777777" w:rsidTr="00493741">
        <w:tc>
          <w:tcPr>
            <w:tcW w:w="4675" w:type="dxa"/>
          </w:tcPr>
          <w:p w14:paraId="208170F7" w14:textId="3F69F62E" w:rsidR="00B47C59" w:rsidRPr="00771C52" w:rsidRDefault="00B47C59" w:rsidP="00B05AC4">
            <w:pPr>
              <w:spacing w:line="480" w:lineRule="auto"/>
              <w:contextualSpacing/>
              <w:rPr>
                <w:rFonts w:eastAsia="Times New Roman"/>
                <w:i/>
                <w:iCs/>
                <w:color w:val="000000"/>
              </w:rPr>
            </w:pPr>
            <w:r w:rsidRPr="00771C52">
              <w:rPr>
                <w:rFonts w:eastAsia="Times New Roman"/>
                <w:color w:val="000000"/>
              </w:rPr>
              <w:t>b</w:t>
            </w:r>
            <w:r w:rsidRPr="00771C52">
              <w:rPr>
                <w:rFonts w:eastAsia="Times New Roman"/>
                <w:color w:val="000000"/>
                <w:vertAlign w:val="subscript"/>
              </w:rPr>
              <w:t>C4</w:t>
            </w:r>
            <w:r w:rsidRPr="00771C52">
              <w:rPr>
                <w:rFonts w:eastAsia="Times New Roman"/>
                <w:color w:val="000000"/>
              </w:rPr>
              <w:t xml:space="preserve"> = c + </w:t>
            </w:r>
            <w:proofErr w:type="spellStart"/>
            <w:r w:rsidRPr="00771C52">
              <w:rPr>
                <w:rFonts w:eastAsia="Times New Roman"/>
                <w:color w:val="000000"/>
              </w:rPr>
              <w:t>dφ</w:t>
            </w:r>
            <w:proofErr w:type="spellEnd"/>
          </w:p>
        </w:tc>
        <w:tc>
          <w:tcPr>
            <w:tcW w:w="4675" w:type="dxa"/>
          </w:tcPr>
          <w:p w14:paraId="20D777C5" w14:textId="51943211" w:rsidR="00B47C59" w:rsidRPr="00771C52" w:rsidRDefault="00B47C59" w:rsidP="00B05AC4">
            <w:pPr>
              <w:spacing w:line="480" w:lineRule="auto"/>
              <w:contextualSpacing/>
              <w:jc w:val="right"/>
              <w:rPr>
                <w:rFonts w:eastAsia="Times New Roman"/>
                <w:color w:val="000000"/>
              </w:rPr>
            </w:pPr>
            <w:r w:rsidRPr="00771C52">
              <w:rPr>
                <w:rFonts w:eastAsia="Times New Roman"/>
                <w:color w:val="000000"/>
              </w:rPr>
              <w:t>(</w:t>
            </w:r>
            <w:r w:rsidR="00C41EA2">
              <w:rPr>
                <w:rFonts w:eastAsia="Times New Roman"/>
                <w:color w:val="000000"/>
              </w:rPr>
              <w:t>5</w:t>
            </w:r>
            <w:r w:rsidRPr="00771C52">
              <w:rPr>
                <w:rFonts w:eastAsia="Times New Roman"/>
                <w:color w:val="000000"/>
              </w:rPr>
              <w:t>)</w:t>
            </w:r>
          </w:p>
        </w:tc>
      </w:tr>
    </w:tbl>
    <w:p w14:paraId="0D825094" w14:textId="6AC93E8C" w:rsidR="00361685" w:rsidRPr="00771C52" w:rsidRDefault="00361685" w:rsidP="00B05AC4">
      <w:pPr>
        <w:spacing w:line="480" w:lineRule="auto"/>
        <w:contextualSpacing/>
        <w:rPr>
          <w:rFonts w:eastAsia="Times New Roman"/>
        </w:rPr>
      </w:pPr>
      <w:r w:rsidRPr="00771C52">
        <w:rPr>
          <w:rFonts w:eastAsia="Times New Roman"/>
          <w:color w:val="000000"/>
        </w:rPr>
        <w:t>where c and d were assumed to be -5.7‰ and 30‰, respectively</w:t>
      </w:r>
      <w:r w:rsidR="003B0716">
        <w:rPr>
          <w:rFonts w:eastAsia="Times New Roman"/>
          <w:color w:val="000000"/>
        </w:rPr>
        <w:t xml:space="preserve"> </w:t>
      </w:r>
      <w:r w:rsidR="003B0716">
        <w:rPr>
          <w:rFonts w:eastAsia="Times New Roman"/>
          <w:color w:val="000000"/>
        </w:rPr>
        <w:fldChar w:fldCharType="begin" w:fldLock="1"/>
      </w:r>
      <w:r w:rsidR="00FC770E">
        <w:rPr>
          <w:rFonts w:eastAsia="Times New Roman"/>
          <w:color w:val="000000"/>
        </w:rPr>
        <w:instrText>ADDIN CSL_CITATION {"citationItems":[{"id":"ITEM-1","itemData":{"DOI":"10.1146/annurev.pp.40.060189.002443","ISSN":"1040-2519","author":[{"dropping-particle":"","family":"Farquhar","given":"G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Biology","id":"ITEM-1","issue":"1","issued":{"date-parts":[["1989","6","1"]]},"note":"doi: 10.1146/annurev.pp.40.060189.002443","page":"503-537","publisher":"Annual Reviews","title":"Carbon Isotope Discrimination and Photosynthesis","type":"article-journal","volume":"40"},"uris":["http://www.mendeley.com/documents/?uuid=2f02e068-204c-438f-985c-bcab0436291e"]}],"mendeley":{"formattedCitation":"(Farquhar &lt;i&gt;et al.&lt;/i&gt;, 1989)","plainTextFormattedCitation":"(Farquhar et al., 1989)","previouslyFormattedCitation":"(Farquhar &lt;i&gt;et al.&lt;/i&gt;, 1989)"},"properties":{"noteIndex":0},"schema":"https://github.com/citation-style-language/schema/raw/master/csl-citation.json"}</w:instrText>
      </w:r>
      <w:r w:rsidR="003B0716">
        <w:rPr>
          <w:rFonts w:eastAsia="Times New Roman"/>
          <w:color w:val="000000"/>
        </w:rPr>
        <w:fldChar w:fldCharType="separate"/>
      </w:r>
      <w:r w:rsidR="003B0716" w:rsidRPr="003B0716">
        <w:rPr>
          <w:rFonts w:eastAsia="Times New Roman"/>
          <w:noProof/>
          <w:color w:val="000000"/>
        </w:rPr>
        <w:t xml:space="preserve">(Farquhar </w:t>
      </w:r>
      <w:r w:rsidR="003B0716" w:rsidRPr="003B0716">
        <w:rPr>
          <w:rFonts w:eastAsia="Times New Roman"/>
          <w:i/>
          <w:noProof/>
          <w:color w:val="000000"/>
        </w:rPr>
        <w:t>et al.</w:t>
      </w:r>
      <w:r w:rsidR="003B0716" w:rsidRPr="003B0716">
        <w:rPr>
          <w:rFonts w:eastAsia="Times New Roman"/>
          <w:noProof/>
          <w:color w:val="000000"/>
        </w:rPr>
        <w:t>, 1989)</w:t>
      </w:r>
      <w:r w:rsidR="003B0716">
        <w:rPr>
          <w:rFonts w:eastAsia="Times New Roman"/>
          <w:color w:val="000000"/>
        </w:rPr>
        <w:fldChar w:fldCharType="end"/>
      </w:r>
      <w:r w:rsidRPr="00771C52">
        <w:rPr>
          <w:rFonts w:eastAsia="Times New Roman"/>
          <w:color w:val="000000"/>
        </w:rPr>
        <w:t>. The bundle sheath leakiness term (φ) was assumed to be 0.4. For use in our analyses, we selected individuals with χ values between 0.2 and 0.95. This resulted in 2048 individuals from 195 species at 22 sites (Figure 2).</w:t>
      </w:r>
    </w:p>
    <w:p w14:paraId="32B16E36" w14:textId="484DCD81" w:rsidR="008A5EC2" w:rsidRPr="00771C52" w:rsidRDefault="00361685" w:rsidP="008A5EC2">
      <w:pPr>
        <w:spacing w:line="480" w:lineRule="auto"/>
        <w:contextualSpacing/>
        <w:rPr>
          <w:rFonts w:eastAsia="Times New Roman"/>
        </w:rPr>
      </w:pPr>
      <w:r w:rsidRPr="00771C52">
        <w:rPr>
          <w:rFonts w:eastAsia="Times New Roman"/>
          <w:color w:val="000000"/>
        </w:rPr>
        <w:tab/>
      </w:r>
      <w:commentRangeStart w:id="30"/>
      <w:r w:rsidRPr="00771C52">
        <w:rPr>
          <w:rFonts w:eastAsia="Times New Roman"/>
          <w:color w:val="000000"/>
        </w:rPr>
        <w:t xml:space="preserve">The second </w:t>
      </w:r>
      <w:proofErr w:type="spellStart"/>
      <w:r w:rsidRPr="00771C52">
        <w:rPr>
          <w:rFonts w:eastAsia="Times New Roman"/>
          <w:color w:val="000000"/>
        </w:rPr>
        <w:t>NutNet</w:t>
      </w:r>
      <w:proofErr w:type="spellEnd"/>
      <w:r w:rsidRPr="00771C52">
        <w:rPr>
          <w:rFonts w:eastAsia="Times New Roman"/>
          <w:color w:val="000000"/>
        </w:rPr>
        <w:t xml:space="preserve"> dataset used was the </w:t>
      </w:r>
      <w:proofErr w:type="spellStart"/>
      <w:r w:rsidRPr="00771C52">
        <w:rPr>
          <w:rFonts w:eastAsia="Times New Roman"/>
          <w:color w:val="000000"/>
        </w:rPr>
        <w:t>NutNet</w:t>
      </w:r>
      <w:proofErr w:type="spellEnd"/>
      <w:r w:rsidRPr="00771C52">
        <w:rPr>
          <w:rFonts w:eastAsia="Times New Roman"/>
          <w:color w:val="000000"/>
        </w:rPr>
        <w:t xml:space="preserve"> “core” dataset. This dataset consisted of data collected similarly at each </w:t>
      </w:r>
      <w:proofErr w:type="spellStart"/>
      <w:r w:rsidRPr="00771C52">
        <w:rPr>
          <w:rFonts w:eastAsia="Times New Roman"/>
          <w:color w:val="000000"/>
        </w:rPr>
        <w:t>NutNet</w:t>
      </w:r>
      <w:proofErr w:type="spellEnd"/>
      <w:r w:rsidRPr="00771C52">
        <w:rPr>
          <w:rFonts w:eastAsia="Times New Roman"/>
          <w:color w:val="000000"/>
        </w:rPr>
        <w:t xml:space="preserve"> site, typically on a yearly basis. From this data</w:t>
      </w:r>
      <w:r w:rsidR="00D16F1C" w:rsidRPr="00771C52">
        <w:rPr>
          <w:rFonts w:eastAsia="Times New Roman"/>
          <w:color w:val="000000"/>
        </w:rPr>
        <w:t>,</w:t>
      </w:r>
      <w:r w:rsidRPr="00771C52">
        <w:rPr>
          <w:rFonts w:eastAsia="Times New Roman"/>
          <w:color w:val="000000"/>
        </w:rPr>
        <w:t xml:space="preserve"> we selected plot level biomass</w:t>
      </w:r>
      <w:r w:rsidR="00B16B03">
        <w:rPr>
          <w:rFonts w:eastAsia="Times New Roman"/>
          <w:color w:val="000000"/>
        </w:rPr>
        <w:t xml:space="preserve"> of living tissue at </w:t>
      </w:r>
      <w:r w:rsidR="003F3A2E">
        <w:rPr>
          <w:rFonts w:eastAsia="Times New Roman"/>
          <w:color w:val="000000"/>
        </w:rPr>
        <w:t>measured at the same sites in the same years as the leaf trait data</w:t>
      </w:r>
      <w:r w:rsidRPr="00771C52">
        <w:rPr>
          <w:rFonts w:eastAsia="Times New Roman"/>
          <w:color w:val="000000"/>
        </w:rPr>
        <w:t>. Aboveground biomass (AGB; g) was sampled by hand within 0.2 m</w:t>
      </w:r>
      <w:r w:rsidRPr="00771C52">
        <w:rPr>
          <w:rFonts w:eastAsia="Times New Roman"/>
          <w:color w:val="000000"/>
          <w:vertAlign w:val="superscript"/>
        </w:rPr>
        <w:t>2</w:t>
      </w:r>
      <w:r w:rsidRPr="00771C52">
        <w:rPr>
          <w:rFonts w:eastAsia="Times New Roman"/>
          <w:color w:val="000000"/>
        </w:rPr>
        <w:t xml:space="preserve"> (two 10</w:t>
      </w:r>
      <w:r w:rsidR="00DA3E12" w:rsidRPr="00771C52">
        <w:rPr>
          <w:rFonts w:eastAsia="Times New Roman"/>
          <w:color w:val="000000"/>
        </w:rPr>
        <w:t>cm</w:t>
      </w:r>
      <w:r w:rsidRPr="00771C52">
        <w:rPr>
          <w:rFonts w:eastAsia="Times New Roman"/>
          <w:color w:val="000000"/>
        </w:rPr>
        <w:t xml:space="preserve"> x 100cm) strips in each plot</w:t>
      </w:r>
      <w:r w:rsidR="003F3A2E">
        <w:rPr>
          <w:rFonts w:eastAsia="Times New Roman"/>
          <w:color w:val="000000"/>
        </w:rPr>
        <w:t xml:space="preserve"> and was dried before being</w:t>
      </w:r>
      <w:r w:rsidR="008A5EC2">
        <w:rPr>
          <w:rFonts w:eastAsia="Times New Roman"/>
          <w:color w:val="000000"/>
        </w:rPr>
        <w:t xml:space="preserve"> weighed.</w:t>
      </w:r>
      <w:r w:rsidR="008A5EC2" w:rsidRPr="00771C52" w:rsidDel="008A5EC2">
        <w:rPr>
          <w:rFonts w:eastAsia="Times New Roman"/>
          <w:color w:val="000000"/>
        </w:rPr>
        <w:t xml:space="preserve"> </w:t>
      </w:r>
      <w:commentRangeEnd w:id="30"/>
      <w:r w:rsidR="00542D4D">
        <w:rPr>
          <w:rStyle w:val="CommentReference"/>
        </w:rPr>
        <w:commentReference w:id="30"/>
      </w:r>
    </w:p>
    <w:p w14:paraId="1E844CB4" w14:textId="77777777" w:rsidR="00AE0C5E" w:rsidRDefault="00AE0C5E" w:rsidP="00B05AC4">
      <w:pPr>
        <w:spacing w:line="480" w:lineRule="auto"/>
        <w:contextualSpacing/>
        <w:rPr>
          <w:rFonts w:eastAsia="Times New Roman"/>
          <w:i/>
          <w:iCs/>
          <w:color w:val="000000"/>
        </w:rPr>
      </w:pPr>
    </w:p>
    <w:p w14:paraId="6B121466" w14:textId="48FFF5C4" w:rsidR="00361685" w:rsidRPr="00771C52" w:rsidRDefault="00361685" w:rsidP="00B05AC4">
      <w:pPr>
        <w:spacing w:line="480" w:lineRule="auto"/>
        <w:contextualSpacing/>
        <w:rPr>
          <w:rFonts w:eastAsia="Times New Roman"/>
        </w:rPr>
      </w:pPr>
      <w:r w:rsidRPr="00771C52">
        <w:rPr>
          <w:rFonts w:eastAsia="Times New Roman"/>
          <w:i/>
          <w:iCs/>
          <w:color w:val="000000"/>
        </w:rPr>
        <w:t>Climate Data</w:t>
      </w:r>
    </w:p>
    <w:p w14:paraId="2FA58D2F" w14:textId="69BB8353" w:rsidR="00361685" w:rsidRPr="00771C52" w:rsidRDefault="00361685" w:rsidP="00B05AC4">
      <w:pPr>
        <w:spacing w:line="480" w:lineRule="auto"/>
        <w:contextualSpacing/>
        <w:rPr>
          <w:rFonts w:eastAsia="Times New Roman"/>
        </w:rPr>
      </w:pPr>
      <w:r w:rsidRPr="00771C52">
        <w:rPr>
          <w:rFonts w:eastAsia="Times New Roman"/>
          <w:color w:val="000000"/>
        </w:rPr>
        <w:tab/>
        <w:t>The latitude and longitude of each site were used to extract mean annual growing season temperature (</w:t>
      </w:r>
      <w:proofErr w:type="spellStart"/>
      <w:r w:rsidRPr="00771C52">
        <w:rPr>
          <w:rFonts w:eastAsia="Times New Roman"/>
          <w:i/>
          <w:iCs/>
          <w:color w:val="000000"/>
        </w:rPr>
        <w:t>T</w:t>
      </w:r>
      <w:r w:rsidRPr="00771C52">
        <w:rPr>
          <w:rFonts w:eastAsia="Times New Roman"/>
          <w:color w:val="000000"/>
          <w:vertAlign w:val="subscript"/>
        </w:rPr>
        <w:t>g</w:t>
      </w:r>
      <w:proofErr w:type="spellEnd"/>
      <w:r w:rsidRPr="00771C52">
        <w:rPr>
          <w:rFonts w:eastAsia="Times New Roman"/>
          <w:color w:val="000000"/>
        </w:rPr>
        <w:t xml:space="preserve">; °C) and incoming </w:t>
      </w:r>
      <w:r w:rsidR="007D6AFA">
        <w:rPr>
          <w:rFonts w:eastAsia="Times New Roman"/>
          <w:color w:val="000000"/>
        </w:rPr>
        <w:t>photosynthetically active radiation</w:t>
      </w:r>
      <w:r w:rsidR="007D6AFA" w:rsidRPr="00771C52">
        <w:rPr>
          <w:rFonts w:eastAsia="Times New Roman"/>
          <w:color w:val="000000"/>
        </w:rPr>
        <w:t xml:space="preserve"> </w:t>
      </w:r>
      <w:r w:rsidRPr="00771C52">
        <w:rPr>
          <w:rFonts w:eastAsia="Times New Roman"/>
          <w:color w:val="000000"/>
        </w:rPr>
        <w:t>(</w:t>
      </w:r>
      <w:r w:rsidRPr="00771C52">
        <w:rPr>
          <w:rFonts w:eastAsia="Times New Roman"/>
          <w:i/>
          <w:iCs/>
          <w:color w:val="000000"/>
        </w:rPr>
        <w:t>I</w:t>
      </w:r>
      <w:r w:rsidRPr="00771C52">
        <w:rPr>
          <w:rFonts w:eastAsia="Times New Roman"/>
          <w:color w:val="000000"/>
          <w:vertAlign w:val="subscript"/>
        </w:rPr>
        <w:t>g</w:t>
      </w:r>
      <w:r w:rsidRPr="00771C52">
        <w:rPr>
          <w:rFonts w:eastAsia="Times New Roman"/>
          <w:color w:val="000000"/>
        </w:rPr>
        <w:t>; µmol m</w:t>
      </w:r>
      <w:r w:rsidRPr="00771C52">
        <w:rPr>
          <w:rFonts w:eastAsia="Times New Roman"/>
          <w:color w:val="000000"/>
          <w:vertAlign w:val="superscript"/>
        </w:rPr>
        <w:t>2</w:t>
      </w:r>
      <w:r w:rsidRPr="00771C52">
        <w:rPr>
          <w:rFonts w:eastAsia="Times New Roman"/>
          <w:color w:val="000000"/>
        </w:rPr>
        <w:t xml:space="preserve"> s</w:t>
      </w:r>
      <w:r w:rsidRPr="00771C52">
        <w:rPr>
          <w:rFonts w:eastAsia="Times New Roman"/>
          <w:color w:val="000000"/>
          <w:vertAlign w:val="superscript"/>
        </w:rPr>
        <w:t>1</w:t>
      </w:r>
      <w:r w:rsidRPr="00771C52">
        <w:rPr>
          <w:rFonts w:eastAsia="Times New Roman"/>
          <w:color w:val="000000"/>
        </w:rPr>
        <w:t xml:space="preserve">) for each site from monthly, 1901–2015, 0.5° resolution data provided by the Climatic Research Unit </w:t>
      </w:r>
      <w:r w:rsidRPr="00771C52">
        <w:rPr>
          <w:rFonts w:eastAsia="Times New Roman"/>
          <w:color w:val="000000"/>
        </w:rPr>
        <w:lastRenderedPageBreak/>
        <w:t>(CRU TS3.24.01)</w:t>
      </w:r>
      <w:r w:rsidR="003B0716">
        <w:rPr>
          <w:rFonts w:eastAsia="Times New Roman"/>
          <w:color w:val="000000"/>
        </w:rPr>
        <w:t xml:space="preserve"> </w:t>
      </w:r>
      <w:r w:rsidR="00FC770E">
        <w:rPr>
          <w:rFonts w:eastAsia="Times New Roman"/>
          <w:color w:val="000000"/>
        </w:rPr>
        <w:fldChar w:fldCharType="begin" w:fldLock="1"/>
      </w:r>
      <w:r w:rsidR="00FC770E">
        <w:rPr>
          <w:rFonts w:eastAsia="Times New Roman"/>
          <w:color w:val="000000"/>
        </w:rPr>
        <w:instrText>ADDIN CSL_CITATION {"citationItems":[{"id":"ITEM-1","itemData":{"DOI":"10.1002/joc.3711","ISSN":"1097-0088","abstract":"This paper describes the construction of an updated gridded climate dataset (referred to as CRU TS3.10) from monthly observations at meteorological stations across the world's land areas. Station anomalies (from 1961 to 1990 means) were interpolated into 0.5° latitude/longitude grid cells covering the global land surface (excluding Antarctica), and combined with an existing climatology to obtain absolute monthly values. The dataset includes six mostly independent climate variables (mean temperature, diurnal temperature range, precipitation, wet-day frequency, vapour pressure and cloud cover). Maximum and minimum temperatures have been arithmetically derived from these. Secondary variables (frost day frequency and potential evapotranspiration) have been estimated from the six primary variables using well-known formulae. Time series for hemispheric averages and 20 large sub-continental scale regions were calculated (for mean, maximum and minimum temperature and precipitation totals) and compared to a number of similar gridded products. The new dataset compares very favourably, with the major deviations mostly in regions and/or time periods with sparser observational data. CRU TS3.10 includes diagnostics associated with each interpolated value that indicates the number of stations used in the interpolation, allowing determination of the reliability of values in an objective way. This gridded product will be publicly available, including the input station series (http://www.cru.uea.ac.uk/ and http://badc.nerc.ac.uk/data/cru/). © 2013 Royal Meteorological Society ","author":[{"dropping-particle":"","family":"Harris","given":"I","non-dropping-particle":"","parse-names":false,"suffix":""},{"dropping-particle":"","family":"Jones","given":"P D","non-dropping-particle":"","parse-names":false,"suffix":""},{"dropping-particle":"","family":"Osborn","given":"T J","non-dropping-particle":"","parse-names":false,"suffix":""},{"dropping-particle":"","family":"Lister","given":"D H","non-dropping-particle":"","parse-names":false,"suffix":""}],"container-title":"International Journal of Climatology","id":"ITEM-1","issue":"3","issued":{"date-parts":[["2014","3","15"]]},"page":"623-642","publisher":"John Wiley &amp; Sons, Ltd","title":"Updated high-resolution grids of monthly climatic observations – the CRU TS3.10 Dataset","type":"article-journal","volume":"34"},"uris":["http://www.mendeley.com/documents/?uuid=1b01da37-2357-48b1-8e6f-26a94da82915"]}],"mendeley":{"formattedCitation":"(Harris &lt;i&gt;et al.&lt;/i&gt;, 2014)","plainTextFormattedCitation":"(Harris et al., 2014)","previouslyFormattedCitation":"(Harris &lt;i&gt;et al.&lt;/i&gt;, 2014)"},"properties":{"noteIndex":0},"schema":"https://github.com/citation-style-language/schema/raw/master/csl-citation.json"}</w:instrText>
      </w:r>
      <w:r w:rsidR="00FC770E">
        <w:rPr>
          <w:rFonts w:eastAsia="Times New Roman"/>
          <w:color w:val="000000"/>
        </w:rPr>
        <w:fldChar w:fldCharType="separate"/>
      </w:r>
      <w:r w:rsidR="00FC770E" w:rsidRPr="00FC770E">
        <w:rPr>
          <w:rFonts w:eastAsia="Times New Roman"/>
          <w:noProof/>
          <w:color w:val="000000"/>
        </w:rPr>
        <w:t xml:space="preserve">(Harris </w:t>
      </w:r>
      <w:r w:rsidR="00FC770E" w:rsidRPr="00FC770E">
        <w:rPr>
          <w:rFonts w:eastAsia="Times New Roman"/>
          <w:i/>
          <w:noProof/>
          <w:color w:val="000000"/>
        </w:rPr>
        <w:t>et al.</w:t>
      </w:r>
      <w:r w:rsidR="00FC770E" w:rsidRPr="00FC770E">
        <w:rPr>
          <w:rFonts w:eastAsia="Times New Roman"/>
          <w:noProof/>
          <w:color w:val="000000"/>
        </w:rPr>
        <w:t>, 2014)</w:t>
      </w:r>
      <w:r w:rsidR="00FC770E">
        <w:rPr>
          <w:rFonts w:eastAsia="Times New Roman"/>
          <w:color w:val="000000"/>
        </w:rPr>
        <w:fldChar w:fldCharType="end"/>
      </w:r>
      <w:r w:rsidRPr="00771C52">
        <w:rPr>
          <w:rFonts w:eastAsia="Times New Roman"/>
          <w:color w:val="000000"/>
        </w:rPr>
        <w:t xml:space="preserve">. </w:t>
      </w:r>
      <w:commentRangeStart w:id="31"/>
      <w:r w:rsidRPr="00771C52">
        <w:rPr>
          <w:rFonts w:eastAsia="Times New Roman"/>
          <w:color w:val="000000"/>
        </w:rPr>
        <w:t xml:space="preserve">Growing season was operationally defined as months with mean temperatures greater than 0°C. </w:t>
      </w:r>
      <w:commentRangeEnd w:id="31"/>
      <w:r w:rsidR="00C7310E">
        <w:rPr>
          <w:rStyle w:val="CommentReference"/>
        </w:rPr>
        <w:commentReference w:id="31"/>
      </w:r>
    </w:p>
    <w:p w14:paraId="7D260EED" w14:textId="77777777" w:rsidR="00361685" w:rsidRPr="00771C52" w:rsidRDefault="00361685" w:rsidP="00B05AC4">
      <w:pPr>
        <w:spacing w:line="480" w:lineRule="auto"/>
        <w:contextualSpacing/>
        <w:rPr>
          <w:rFonts w:eastAsia="Times New Roman"/>
        </w:rPr>
      </w:pPr>
    </w:p>
    <w:p w14:paraId="3817858C" w14:textId="77777777" w:rsidR="00361685" w:rsidRPr="00771C52" w:rsidRDefault="00361685" w:rsidP="00B05AC4">
      <w:pPr>
        <w:spacing w:line="480" w:lineRule="auto"/>
        <w:contextualSpacing/>
        <w:rPr>
          <w:rFonts w:eastAsia="Times New Roman"/>
        </w:rPr>
      </w:pPr>
      <w:r w:rsidRPr="00771C52">
        <w:rPr>
          <w:rFonts w:eastAsia="Times New Roman"/>
          <w:i/>
          <w:iCs/>
          <w:color w:val="000000"/>
        </w:rPr>
        <w:t>Analyses</w:t>
      </w:r>
    </w:p>
    <w:p w14:paraId="796B119D" w14:textId="3B54BEE7" w:rsidR="00361685" w:rsidRPr="00771C52" w:rsidRDefault="00361685" w:rsidP="00B05AC4">
      <w:pPr>
        <w:spacing w:line="480" w:lineRule="auto"/>
        <w:contextualSpacing/>
        <w:rPr>
          <w:rFonts w:eastAsia="Times New Roman"/>
        </w:rPr>
      </w:pPr>
      <w:r w:rsidRPr="00771C52">
        <w:rPr>
          <w:rFonts w:eastAsia="Times New Roman"/>
          <w:color w:val="000000"/>
        </w:rPr>
        <w:tab/>
        <w:t xml:space="preserve">To assess the drivers of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and their relative importance</w:t>
      </w:r>
      <w:r w:rsidR="00E26FD9">
        <w:rPr>
          <w:rFonts w:eastAsia="Times New Roman"/>
          <w:color w:val="000000"/>
        </w:rPr>
        <w:t xml:space="preserve"> (Aim 1)</w:t>
      </w:r>
      <w:r w:rsidRPr="00771C52">
        <w:rPr>
          <w:rFonts w:eastAsia="Times New Roman"/>
          <w:color w:val="000000"/>
        </w:rPr>
        <w:t xml:space="preserve">, we followed an analysis protocol similar to that described by Dong </w:t>
      </w:r>
      <w:r w:rsidRPr="00B05AC4">
        <w:rPr>
          <w:rFonts w:eastAsia="Times New Roman"/>
          <w:i/>
          <w:color w:val="000000"/>
        </w:rPr>
        <w:t>et al.</w:t>
      </w:r>
      <w:r w:rsidR="00FC770E">
        <w:rPr>
          <w:rFonts w:eastAsia="Times New Roman"/>
          <w:color w:val="000000"/>
        </w:rPr>
        <w:t xml:space="preserve"> </w:t>
      </w:r>
      <w:r w:rsidR="00FC770E">
        <w:rPr>
          <w:rFonts w:eastAsia="Times New Roman"/>
          <w:color w:val="000000"/>
        </w:rPr>
        <w:fldChar w:fldCharType="begin" w:fldLock="1"/>
      </w:r>
      <w:r w:rsidR="009A5B56">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2017)","manualFormatting":"(2017)","plainTextFormattedCitation":"(Dong et al., 2017)","previouslyFormattedCitation":"(Dong &lt;i&gt;et al.&lt;/i&gt;, 2017)"},"properties":{"noteIndex":0},"schema":"https://github.com/citation-style-language/schema/raw/master/csl-citation.json"}</w:instrText>
      </w:r>
      <w:r w:rsidR="00FC770E">
        <w:rPr>
          <w:rFonts w:eastAsia="Times New Roman"/>
          <w:color w:val="000000"/>
        </w:rPr>
        <w:fldChar w:fldCharType="separate"/>
      </w:r>
      <w:r w:rsidR="00FC770E" w:rsidRPr="00FC770E">
        <w:rPr>
          <w:rFonts w:eastAsia="Times New Roman"/>
          <w:noProof/>
          <w:color w:val="000000"/>
        </w:rPr>
        <w:t>(2017)</w:t>
      </w:r>
      <w:r w:rsidR="00FC770E">
        <w:rPr>
          <w:rFonts w:eastAsia="Times New Roman"/>
          <w:color w:val="000000"/>
        </w:rPr>
        <w:fldChar w:fldCharType="end"/>
      </w:r>
      <w:r w:rsidRPr="00771C52">
        <w:rPr>
          <w:rFonts w:eastAsia="Times New Roman"/>
          <w:color w:val="000000"/>
        </w:rPr>
        <w:t xml:space="preserve">. First, we fit a linear mixed effects model with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as the dependent variable and soil treatment variables (soil N treatment, soil P treatment, soil K</w:t>
      </w:r>
      <w:r w:rsidRPr="00771C52">
        <w:rPr>
          <w:rFonts w:eastAsia="Times New Roman"/>
          <w:color w:val="000000"/>
          <w:vertAlign w:val="subscript"/>
        </w:rPr>
        <w:t>+µ</w:t>
      </w:r>
      <w:r w:rsidRPr="00771C52">
        <w:rPr>
          <w:rFonts w:eastAsia="Times New Roman"/>
          <w:color w:val="000000"/>
        </w:rPr>
        <w:t xml:space="preserve"> treatment, and their respective interactions), climate (</w:t>
      </w:r>
      <w:proofErr w:type="spellStart"/>
      <w:r w:rsidRPr="00771C52">
        <w:rPr>
          <w:rFonts w:eastAsia="Times New Roman"/>
          <w:i/>
          <w:iCs/>
          <w:color w:val="000000"/>
        </w:rPr>
        <w:t>T</w:t>
      </w:r>
      <w:r w:rsidRPr="00771C52">
        <w:rPr>
          <w:rFonts w:eastAsia="Times New Roman"/>
          <w:color w:val="000000"/>
          <w:vertAlign w:val="subscript"/>
        </w:rPr>
        <w:t>g</w:t>
      </w:r>
      <w:proofErr w:type="spellEnd"/>
      <w:r w:rsidRPr="00771C52">
        <w:rPr>
          <w:rFonts w:eastAsia="Times New Roman"/>
          <w:color w:val="000000"/>
        </w:rPr>
        <w:t xml:space="preserve"> and </w:t>
      </w:r>
      <w:r w:rsidRPr="00771C52">
        <w:rPr>
          <w:rFonts w:eastAsia="Times New Roman"/>
          <w:i/>
          <w:iCs/>
          <w:color w:val="000000"/>
        </w:rPr>
        <w:t>I</w:t>
      </w:r>
      <w:r w:rsidRPr="00771C52">
        <w:rPr>
          <w:rFonts w:eastAsia="Times New Roman"/>
          <w:color w:val="000000"/>
          <w:vertAlign w:val="subscript"/>
        </w:rPr>
        <w:t>g</w:t>
      </w:r>
      <w:r w:rsidRPr="00771C52">
        <w:rPr>
          <w:rFonts w:eastAsia="Times New Roman"/>
          <w:color w:val="000000"/>
        </w:rPr>
        <w:t>),</w:t>
      </w:r>
      <w:r w:rsidR="00CA64B3">
        <w:rPr>
          <w:rFonts w:eastAsia="Times New Roman"/>
          <w:color w:val="000000"/>
        </w:rPr>
        <w:t xml:space="preserve"> leaf traits (</w:t>
      </w:r>
      <w:r w:rsidR="00CA64B3">
        <w:rPr>
          <w:rFonts w:eastAsia="Times New Roman"/>
          <w:color w:val="000000"/>
          <w:lang w:val="el-GR"/>
        </w:rPr>
        <w:t>χ</w:t>
      </w:r>
      <w:r w:rsidR="00CA64B3">
        <w:rPr>
          <w:rFonts w:eastAsia="Times New Roman"/>
          <w:color w:val="000000"/>
        </w:rPr>
        <w:t xml:space="preserve"> and</w:t>
      </w:r>
      <w:r w:rsidRPr="00771C52">
        <w:rPr>
          <w:rFonts w:eastAsia="Times New Roman"/>
          <w:color w:val="000000"/>
        </w:rPr>
        <w:t xml:space="preserve">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00CA64B3">
        <w:rPr>
          <w:rFonts w:eastAsia="Times New Roman"/>
          <w:color w:val="000000"/>
        </w:rPr>
        <w:t>)</w:t>
      </w:r>
      <w:r w:rsidRPr="00771C52">
        <w:rPr>
          <w:rFonts w:eastAsia="Times New Roman"/>
          <w:color w:val="000000"/>
        </w:rPr>
        <w:t>, and species characteristics (</w:t>
      </w:r>
      <w:commentRangeStart w:id="32"/>
      <w:r w:rsidRPr="00771C52">
        <w:rPr>
          <w:rFonts w:eastAsia="Times New Roman"/>
          <w:color w:val="000000"/>
        </w:rPr>
        <w:t xml:space="preserve">photosynthetic pathway </w:t>
      </w:r>
      <w:commentRangeEnd w:id="32"/>
      <w:r w:rsidR="0019122A">
        <w:rPr>
          <w:rStyle w:val="CommentReference"/>
        </w:rPr>
        <w:commentReference w:id="32"/>
      </w:r>
      <w:r w:rsidRPr="00771C52">
        <w:rPr>
          <w:rFonts w:eastAsia="Times New Roman"/>
          <w:color w:val="000000"/>
        </w:rPr>
        <w:t xml:space="preserve">and whether the plant has the known capacity to biologically fix nitrogen) as fixed effects. Soil treatment and species characteristics were categorical fixed effects and climate and leaf traits were continuous fixed effects in the model. Species identity, species identity by site, and species identity by site by block were included as categorical random intercept terms.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vertAlign w:val="subscript"/>
        </w:rPr>
        <w:t xml:space="preserve"> </w:t>
      </w:r>
      <w:r w:rsidRPr="00771C52">
        <w:rPr>
          <w:rFonts w:eastAsia="Times New Roman"/>
          <w:color w:val="000000"/>
        </w:rPr>
        <w:t xml:space="preserve">was natural log transformed to meet normality assumptions. Predictors </w:t>
      </w:r>
      <w:r w:rsidRPr="00771C52">
        <w:rPr>
          <w:rFonts w:eastAsia="Times New Roman"/>
          <w:i/>
          <w:iCs/>
          <w:color w:val="000000"/>
        </w:rPr>
        <w:t>I</w:t>
      </w:r>
      <w:r w:rsidRPr="00771C52">
        <w:rPr>
          <w:rFonts w:eastAsia="Times New Roman"/>
          <w:color w:val="000000"/>
          <w:vertAlign w:val="subscript"/>
        </w:rPr>
        <w:t>g</w:t>
      </w:r>
      <w:r w:rsidRPr="00771C52">
        <w:rPr>
          <w:rFonts w:eastAsia="Times New Roman"/>
          <w:color w:val="000000"/>
        </w:rPr>
        <w:t xml:space="preserve">, and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xml:space="preserve"> were also natural log transformed</w:t>
      </w:r>
      <w:r w:rsidR="00C93A3A">
        <w:rPr>
          <w:rFonts w:eastAsia="Times New Roman"/>
          <w:color w:val="000000"/>
        </w:rPr>
        <w:t xml:space="preserve">, following Dong </w:t>
      </w:r>
      <w:r w:rsidR="00C93A3A" w:rsidRPr="00B05AC4">
        <w:rPr>
          <w:rFonts w:eastAsia="Times New Roman"/>
          <w:i/>
          <w:color w:val="000000"/>
        </w:rPr>
        <w:t>et al.</w:t>
      </w:r>
      <w:r w:rsidR="00C93A3A" w:rsidRPr="00771C52">
        <w:rPr>
          <w:rFonts w:eastAsia="Times New Roman"/>
          <w:color w:val="000000"/>
        </w:rPr>
        <w:t xml:space="preserve"> </w:t>
      </w:r>
      <w:r w:rsidR="00C93A3A">
        <w:rPr>
          <w:rFonts w:eastAsia="Times New Roman"/>
          <w:color w:val="000000"/>
        </w:rPr>
        <w:fldChar w:fldCharType="begin" w:fldLock="1"/>
      </w:r>
      <w:r w:rsidR="00C93A3A">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2017)","manualFormatting":"(2017)","plainTextFormattedCitation":"(Dong et al., 2017)","previouslyFormattedCitation":"(Dong &lt;i&gt;et al.&lt;/i&gt;, 2017)"},"properties":{"noteIndex":0},"schema":"https://github.com/citation-style-language/schema/raw/master/csl-citation.json"}</w:instrText>
      </w:r>
      <w:r w:rsidR="00C93A3A">
        <w:rPr>
          <w:rFonts w:eastAsia="Times New Roman"/>
          <w:color w:val="000000"/>
        </w:rPr>
        <w:fldChar w:fldCharType="separate"/>
      </w:r>
      <w:r w:rsidR="00C93A3A" w:rsidRPr="00FC770E">
        <w:rPr>
          <w:rFonts w:eastAsia="Times New Roman"/>
          <w:noProof/>
          <w:color w:val="000000"/>
        </w:rPr>
        <w:t>(2017)</w:t>
      </w:r>
      <w:r w:rsidR="00C93A3A">
        <w:rPr>
          <w:rFonts w:eastAsia="Times New Roman"/>
          <w:color w:val="000000"/>
        </w:rPr>
        <w:fldChar w:fldCharType="end"/>
      </w:r>
      <w:r w:rsidRPr="00771C52">
        <w:rPr>
          <w:rFonts w:eastAsia="Times New Roman"/>
          <w:color w:val="000000"/>
        </w:rPr>
        <w:t>.</w:t>
      </w:r>
    </w:p>
    <w:p w14:paraId="1B8FB85C" w14:textId="2D68B094" w:rsidR="00361685" w:rsidRPr="00771C52" w:rsidRDefault="00361685" w:rsidP="00B05AC4">
      <w:pPr>
        <w:spacing w:line="480" w:lineRule="auto"/>
        <w:contextualSpacing/>
        <w:rPr>
          <w:rFonts w:eastAsia="Times New Roman"/>
        </w:rPr>
      </w:pPr>
      <w:r w:rsidRPr="00771C52">
        <w:rPr>
          <w:rFonts w:eastAsia="Times New Roman"/>
          <w:color w:val="000000"/>
        </w:rPr>
        <w:tab/>
        <w:t xml:space="preserve">We also analyzed the drivers of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from a more predictive perspective</w:t>
      </w:r>
      <w:r w:rsidR="00C93A3A">
        <w:rPr>
          <w:rFonts w:eastAsia="Times New Roman"/>
          <w:color w:val="000000"/>
        </w:rPr>
        <w:t xml:space="preserve"> (Aim 2)</w:t>
      </w:r>
      <w:r w:rsidRPr="00771C52">
        <w:rPr>
          <w:rFonts w:eastAsia="Times New Roman"/>
          <w:color w:val="000000"/>
        </w:rPr>
        <w:t xml:space="preserve">, again following the approach by Dong </w:t>
      </w:r>
      <w:r w:rsidRPr="00B05AC4">
        <w:rPr>
          <w:rFonts w:eastAsia="Times New Roman"/>
          <w:i/>
          <w:color w:val="000000"/>
        </w:rPr>
        <w:t>et al.</w:t>
      </w:r>
      <w:r w:rsidRPr="00771C52">
        <w:rPr>
          <w:rFonts w:eastAsia="Times New Roman"/>
          <w:color w:val="000000"/>
        </w:rPr>
        <w:t xml:space="preserve"> </w:t>
      </w:r>
      <w:r w:rsidR="00FC770E">
        <w:rPr>
          <w:rFonts w:eastAsia="Times New Roman"/>
          <w:color w:val="000000"/>
        </w:rPr>
        <w:fldChar w:fldCharType="begin" w:fldLock="1"/>
      </w:r>
      <w:r w:rsidR="009A5B56">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2017)","manualFormatting":"(2017)","plainTextFormattedCitation":"(Dong et al., 2017)","previouslyFormattedCitation":"(Dong &lt;i&gt;et al.&lt;/i&gt;, 2017)"},"properties":{"noteIndex":0},"schema":"https://github.com/citation-style-language/schema/raw/master/csl-citation.json"}</w:instrText>
      </w:r>
      <w:r w:rsidR="00FC770E">
        <w:rPr>
          <w:rFonts w:eastAsia="Times New Roman"/>
          <w:color w:val="000000"/>
        </w:rPr>
        <w:fldChar w:fldCharType="separate"/>
      </w:r>
      <w:r w:rsidR="00FC770E" w:rsidRPr="00FC770E">
        <w:rPr>
          <w:rFonts w:eastAsia="Times New Roman"/>
          <w:noProof/>
          <w:color w:val="000000"/>
        </w:rPr>
        <w:t>(2017)</w:t>
      </w:r>
      <w:r w:rsidR="00FC770E">
        <w:rPr>
          <w:rFonts w:eastAsia="Times New Roman"/>
          <w:color w:val="000000"/>
        </w:rPr>
        <w:fldChar w:fldCharType="end"/>
      </w:r>
      <w:r w:rsidRPr="00771C52">
        <w:rPr>
          <w:rFonts w:eastAsia="Times New Roman"/>
          <w:color w:val="000000"/>
        </w:rPr>
        <w:t>. To do this, we first calculated a prediction of the nitrogen used for photosynthesis (</w:t>
      </w:r>
      <w:proofErr w:type="spellStart"/>
      <w:r w:rsidRPr="00771C52">
        <w:rPr>
          <w:rFonts w:eastAsia="Times New Roman"/>
          <w:i/>
          <w:iCs/>
          <w:color w:val="000000"/>
        </w:rPr>
        <w:t>N</w:t>
      </w:r>
      <w:r w:rsidRPr="00771C52">
        <w:rPr>
          <w:rFonts w:eastAsia="Times New Roman"/>
          <w:color w:val="000000"/>
          <w:vertAlign w:val="subscript"/>
        </w:rPr>
        <w:t>photo</w:t>
      </w:r>
      <w:proofErr w:type="spellEnd"/>
      <w:r w:rsidRPr="00771C52">
        <w:rPr>
          <w:rFonts w:eastAsia="Times New Roman"/>
          <w:color w:val="000000"/>
        </w:rP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476C2" w:rsidRPr="00771C52" w14:paraId="60DD63EA" w14:textId="77777777" w:rsidTr="00493741">
        <w:tc>
          <w:tcPr>
            <w:tcW w:w="4675" w:type="dxa"/>
          </w:tcPr>
          <w:p w14:paraId="3B50F0CF" w14:textId="2FA372FE" w:rsidR="00F476C2" w:rsidRPr="00771C52" w:rsidRDefault="00F476C2"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photo</w:t>
            </w:r>
            <w:proofErr w:type="spellEnd"/>
            <w:r w:rsidRPr="00771C52">
              <w:rPr>
                <w:rFonts w:eastAsia="Times New Roman"/>
                <w:color w:val="000000"/>
              </w:rPr>
              <w:t xml:space="preserve"> = </w:t>
            </w:r>
            <w:proofErr w:type="spellStart"/>
            <w:r w:rsidRPr="00771C52">
              <w:rPr>
                <w:rFonts w:eastAsia="Times New Roman"/>
                <w:i/>
                <w:iCs/>
                <w:color w:val="000000"/>
              </w:rPr>
              <w:t>N</w:t>
            </w:r>
            <w:r w:rsidRPr="00771C52">
              <w:rPr>
                <w:rFonts w:eastAsia="Times New Roman"/>
                <w:color w:val="000000"/>
                <w:vertAlign w:val="subscript"/>
              </w:rPr>
              <w:t>Rubisco</w:t>
            </w:r>
            <w:proofErr w:type="spellEnd"/>
            <w:r w:rsidRPr="00771C52">
              <w:rPr>
                <w:rFonts w:eastAsia="Times New Roman"/>
                <w:color w:val="000000"/>
                <w:vertAlign w:val="subscript"/>
              </w:rPr>
              <w:t xml:space="preserve"> </w:t>
            </w:r>
            <w:r w:rsidRPr="00771C52">
              <w:rPr>
                <w:rFonts w:eastAsia="Times New Roman"/>
                <w:color w:val="000000"/>
              </w:rPr>
              <w:t xml:space="preserve">+ </w:t>
            </w:r>
            <w:proofErr w:type="spellStart"/>
            <w:r w:rsidRPr="00771C52">
              <w:rPr>
                <w:rFonts w:eastAsia="Times New Roman"/>
                <w:i/>
                <w:iCs/>
                <w:color w:val="000000"/>
              </w:rPr>
              <w:t>N</w:t>
            </w:r>
            <w:r w:rsidRPr="00771C52">
              <w:rPr>
                <w:rFonts w:eastAsia="Times New Roman"/>
                <w:color w:val="000000"/>
                <w:vertAlign w:val="subscript"/>
              </w:rPr>
              <w:t>bioenergetics</w:t>
            </w:r>
            <w:proofErr w:type="spellEnd"/>
          </w:p>
        </w:tc>
        <w:tc>
          <w:tcPr>
            <w:tcW w:w="4675" w:type="dxa"/>
          </w:tcPr>
          <w:p w14:paraId="2B330F44" w14:textId="6BD1B6EA" w:rsidR="00F476C2" w:rsidRPr="00771C52" w:rsidRDefault="00F476C2" w:rsidP="00B05AC4">
            <w:pPr>
              <w:spacing w:line="480" w:lineRule="auto"/>
              <w:contextualSpacing/>
              <w:jc w:val="right"/>
              <w:rPr>
                <w:rFonts w:eastAsia="Times New Roman"/>
                <w:color w:val="000000"/>
              </w:rPr>
            </w:pPr>
            <w:r w:rsidRPr="00771C52">
              <w:rPr>
                <w:rFonts w:eastAsia="Times New Roman"/>
                <w:color w:val="000000"/>
              </w:rPr>
              <w:t>(</w:t>
            </w:r>
            <w:r w:rsidR="008A5EC2">
              <w:rPr>
                <w:rFonts w:eastAsia="Times New Roman"/>
                <w:color w:val="000000"/>
              </w:rPr>
              <w:t>6</w:t>
            </w:r>
            <w:r w:rsidRPr="00771C52">
              <w:rPr>
                <w:rFonts w:eastAsia="Times New Roman"/>
                <w:color w:val="000000"/>
              </w:rPr>
              <w:t>)</w:t>
            </w:r>
          </w:p>
        </w:tc>
      </w:tr>
    </w:tbl>
    <w:p w14:paraId="6D63997E" w14:textId="77777777" w:rsidR="00361685" w:rsidRPr="00771C52" w:rsidRDefault="00361685" w:rsidP="00B05AC4">
      <w:pPr>
        <w:spacing w:line="480" w:lineRule="auto"/>
        <w:contextualSpacing/>
        <w:rPr>
          <w:rFonts w:eastAsia="Times New Roman"/>
        </w:rPr>
      </w:pPr>
      <w:r w:rsidRPr="00771C52">
        <w:rPr>
          <w:rFonts w:eastAsia="Times New Roman"/>
          <w:color w:val="000000"/>
        </w:rPr>
        <w:t>for C</w:t>
      </w:r>
      <w:r w:rsidRPr="00771C52">
        <w:rPr>
          <w:rFonts w:eastAsia="Times New Roman"/>
          <w:color w:val="000000"/>
          <w:vertAlign w:val="subscript"/>
        </w:rPr>
        <w:t xml:space="preserve">3 </w:t>
      </w:r>
      <w:r w:rsidRPr="00771C52">
        <w:rPr>
          <w:rFonts w:eastAsia="Times New Roman"/>
          <w:color w:val="000000"/>
        </w:rPr>
        <w:t>plants 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476C2" w:rsidRPr="00771C52" w14:paraId="5A3321F8" w14:textId="77777777" w:rsidTr="00493741">
        <w:tc>
          <w:tcPr>
            <w:tcW w:w="4675" w:type="dxa"/>
          </w:tcPr>
          <w:p w14:paraId="284EFB66" w14:textId="5F84256B" w:rsidR="00F476C2" w:rsidRPr="00771C52" w:rsidRDefault="00F476C2"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photo</w:t>
            </w:r>
            <w:proofErr w:type="spellEnd"/>
            <w:r w:rsidRPr="00771C52">
              <w:rPr>
                <w:rFonts w:eastAsia="Times New Roman"/>
                <w:color w:val="000000"/>
              </w:rPr>
              <w:t xml:space="preserve"> = </w:t>
            </w:r>
            <w:proofErr w:type="spellStart"/>
            <w:r w:rsidRPr="00771C52">
              <w:rPr>
                <w:rFonts w:eastAsia="Times New Roman"/>
                <w:i/>
                <w:iCs/>
                <w:color w:val="000000"/>
              </w:rPr>
              <w:t>N</w:t>
            </w:r>
            <w:r w:rsidRPr="00771C52">
              <w:rPr>
                <w:rFonts w:eastAsia="Times New Roman"/>
                <w:color w:val="000000"/>
                <w:vertAlign w:val="subscript"/>
              </w:rPr>
              <w:t>Rubisco</w:t>
            </w:r>
            <w:proofErr w:type="spellEnd"/>
            <w:r w:rsidRPr="00771C52">
              <w:rPr>
                <w:rFonts w:eastAsia="Times New Roman"/>
                <w:color w:val="000000"/>
                <w:vertAlign w:val="subscript"/>
              </w:rPr>
              <w:t xml:space="preserve"> </w:t>
            </w:r>
            <w:r w:rsidRPr="00771C52">
              <w:rPr>
                <w:rFonts w:eastAsia="Times New Roman"/>
                <w:color w:val="000000"/>
              </w:rPr>
              <w:t xml:space="preserve">+ </w:t>
            </w:r>
            <w:proofErr w:type="spellStart"/>
            <w:r w:rsidRPr="00771C52">
              <w:rPr>
                <w:rFonts w:eastAsia="Times New Roman"/>
                <w:i/>
                <w:iCs/>
                <w:color w:val="000000"/>
              </w:rPr>
              <w:t>N</w:t>
            </w:r>
            <w:r w:rsidRPr="00771C52">
              <w:rPr>
                <w:rFonts w:eastAsia="Times New Roman"/>
                <w:color w:val="000000"/>
                <w:vertAlign w:val="subscript"/>
              </w:rPr>
              <w:t>bioenergetics</w:t>
            </w:r>
            <w:proofErr w:type="spellEnd"/>
            <w:r w:rsidRPr="00771C52">
              <w:rPr>
                <w:rFonts w:eastAsia="Times New Roman"/>
                <w:color w:val="000000"/>
              </w:rPr>
              <w:t xml:space="preserve"> + </w:t>
            </w:r>
            <w:r w:rsidRPr="00771C52">
              <w:rPr>
                <w:rFonts w:eastAsia="Times New Roman"/>
                <w:i/>
                <w:iCs/>
                <w:color w:val="000000"/>
              </w:rPr>
              <w:t>N</w:t>
            </w:r>
            <w:r w:rsidRPr="00771C52">
              <w:rPr>
                <w:rFonts w:eastAsia="Times New Roman"/>
                <w:color w:val="000000"/>
                <w:vertAlign w:val="subscript"/>
              </w:rPr>
              <w:t>PEP</w:t>
            </w:r>
          </w:p>
        </w:tc>
        <w:tc>
          <w:tcPr>
            <w:tcW w:w="4675" w:type="dxa"/>
          </w:tcPr>
          <w:p w14:paraId="790F4767" w14:textId="676312CF" w:rsidR="00F476C2" w:rsidRPr="00771C52" w:rsidRDefault="00F476C2" w:rsidP="00B05AC4">
            <w:pPr>
              <w:spacing w:line="480" w:lineRule="auto"/>
              <w:contextualSpacing/>
              <w:jc w:val="right"/>
              <w:rPr>
                <w:rFonts w:eastAsia="Times New Roman"/>
                <w:color w:val="000000"/>
              </w:rPr>
            </w:pPr>
            <w:r w:rsidRPr="00771C52">
              <w:rPr>
                <w:rFonts w:eastAsia="Times New Roman"/>
                <w:color w:val="000000"/>
              </w:rPr>
              <w:t>(</w:t>
            </w:r>
            <w:r w:rsidR="008A5EC2">
              <w:rPr>
                <w:rFonts w:eastAsia="Times New Roman"/>
                <w:color w:val="000000"/>
              </w:rPr>
              <w:t>7</w:t>
            </w:r>
            <w:r w:rsidRPr="00771C52">
              <w:rPr>
                <w:rFonts w:eastAsia="Times New Roman"/>
                <w:color w:val="000000"/>
              </w:rPr>
              <w:t>)</w:t>
            </w:r>
          </w:p>
        </w:tc>
      </w:tr>
    </w:tbl>
    <w:p w14:paraId="4377A504" w14:textId="076CA7FC" w:rsidR="00361685" w:rsidRPr="00771C52" w:rsidRDefault="00361685" w:rsidP="00B05AC4">
      <w:pPr>
        <w:spacing w:line="480" w:lineRule="auto"/>
        <w:contextualSpacing/>
        <w:rPr>
          <w:rFonts w:eastAsia="Times New Roman"/>
        </w:rPr>
      </w:pPr>
      <w:r w:rsidRPr="00771C52">
        <w:rPr>
          <w:rFonts w:eastAsia="Times New Roman"/>
          <w:color w:val="000000"/>
        </w:rPr>
        <w:t>for C</w:t>
      </w:r>
      <w:r w:rsidRPr="00771C52">
        <w:rPr>
          <w:rFonts w:eastAsia="Times New Roman"/>
          <w:color w:val="000000"/>
          <w:vertAlign w:val="subscript"/>
        </w:rPr>
        <w:t>4</w:t>
      </w:r>
      <w:r w:rsidRPr="00771C52">
        <w:rPr>
          <w:rFonts w:eastAsia="Times New Roman"/>
          <w:color w:val="000000"/>
        </w:rPr>
        <w:t xml:space="preserve"> plants. To do this, we first calculated predicted optimal rates of photosynthetic processes following Smith </w:t>
      </w:r>
      <w:r w:rsidRPr="00B05AC4">
        <w:rPr>
          <w:rFonts w:eastAsia="Times New Roman"/>
          <w:i/>
          <w:color w:val="000000"/>
        </w:rPr>
        <w:t xml:space="preserve">et al. </w:t>
      </w:r>
      <w:r w:rsidR="0089659F">
        <w:rPr>
          <w:rFonts w:eastAsia="Times New Roman"/>
          <w:color w:val="000000"/>
        </w:rPr>
        <w:fldChar w:fldCharType="begin" w:fldLock="1"/>
      </w:r>
      <w:r w:rsidR="0089659F">
        <w:rPr>
          <w:rFonts w:eastAsia="Times New Roman"/>
          <w:color w:val="000000"/>
        </w:rPr>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environment","type":"article-journal","volume":"22"},"uris":["http://www.mendeley.com/documents/?uuid=b8f5d1ae-c01b-49eb-9716-d0aa067747ae"]}],"mendeley":{"formattedCitation":"(Smith &lt;i&gt;et al.&lt;/i&gt;, 2019)","manualFormatting":"(2019)","plainTextFormattedCitation":"(Smith et al., 2019)","previouslyFormattedCitation":"(Smith &lt;i&gt;et al.&lt;/i&gt;, 2019)"},"properties":{"noteIndex":0},"schema":"https://github.com/citation-style-language/schema/raw/master/csl-citation.json"}</w:instrText>
      </w:r>
      <w:r w:rsidR="0089659F">
        <w:rPr>
          <w:rFonts w:eastAsia="Times New Roman"/>
          <w:color w:val="000000"/>
        </w:rPr>
        <w:fldChar w:fldCharType="separate"/>
      </w:r>
      <w:r w:rsidR="0089659F" w:rsidRPr="0089659F">
        <w:rPr>
          <w:rFonts w:eastAsia="Times New Roman"/>
          <w:noProof/>
          <w:color w:val="000000"/>
        </w:rPr>
        <w:t>(2019)</w:t>
      </w:r>
      <w:r w:rsidR="0089659F">
        <w:rPr>
          <w:rFonts w:eastAsia="Times New Roman"/>
          <w:color w:val="000000"/>
        </w:rPr>
        <w:fldChar w:fldCharType="end"/>
      </w:r>
      <w:r w:rsidR="0089659F">
        <w:rPr>
          <w:rFonts w:eastAsia="Times New Roman"/>
          <w:color w:val="000000"/>
        </w:rPr>
        <w:t xml:space="preserve"> </w:t>
      </w:r>
      <w:r w:rsidRPr="00771C52">
        <w:rPr>
          <w:rFonts w:eastAsia="Times New Roman"/>
          <w:color w:val="000000"/>
        </w:rPr>
        <w:t xml:space="preserve">as modified in Smith </w:t>
      </w:r>
      <w:r w:rsidR="0089659F">
        <w:rPr>
          <w:rFonts w:eastAsia="Times New Roman"/>
          <w:color w:val="000000"/>
        </w:rPr>
        <w:t>&amp;</w:t>
      </w:r>
      <w:r w:rsidR="0089659F" w:rsidRPr="00771C52">
        <w:rPr>
          <w:rFonts w:eastAsia="Times New Roman"/>
          <w:color w:val="000000"/>
        </w:rPr>
        <w:t xml:space="preserve"> </w:t>
      </w:r>
      <w:r w:rsidRPr="00771C52">
        <w:rPr>
          <w:rFonts w:eastAsia="Times New Roman"/>
          <w:color w:val="000000"/>
        </w:rPr>
        <w:t>Keenan</w:t>
      </w:r>
      <w:r w:rsidR="0089659F">
        <w:rPr>
          <w:rFonts w:eastAsia="Times New Roman"/>
          <w:color w:val="000000"/>
        </w:rPr>
        <w:t xml:space="preserve"> </w:t>
      </w:r>
      <w:r w:rsidR="0089659F">
        <w:rPr>
          <w:rFonts w:eastAsia="Times New Roman"/>
          <w:color w:val="000000"/>
        </w:rPr>
        <w:fldChar w:fldCharType="begin" w:fldLock="1"/>
      </w:r>
      <w:r w:rsidR="0089659F">
        <w:rPr>
          <w:rFonts w:eastAsia="Times New Roman"/>
          <w:color w:val="000000"/>
        </w:rPr>
        <w:instrText>ADDIN CSL_CITATION {"citationItems":[{"id":"ITEM-1","itemData":{"DOI":"10.1111/gcb.15212","ISSN":"1354-1013","abstract":"Abstract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Biology","id":"ITEM-1","issue":"9","issued":{"date-parts":[["2020","6","11"]]},"note":"doi: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theory","type":"article-journal","volume":"26"},"uris":["http://www.mendeley.com/documents/?uuid=5a86607f-14f9-4533-9429-1147a7bffbc4"]}],"mendeley":{"formattedCitation":"(Smith &amp; Keenan, 2020)","manualFormatting":"(2020)","plainTextFormattedCitation":"(Smith &amp; Keenan, 2020)","previouslyFormattedCitation":"(Smith &amp; Keenan, 2020)"},"properties":{"noteIndex":0},"schema":"https://github.com/citation-style-language/schema/raw/master/csl-citation.json"}</w:instrText>
      </w:r>
      <w:r w:rsidR="0089659F">
        <w:rPr>
          <w:rFonts w:eastAsia="Times New Roman"/>
          <w:color w:val="000000"/>
        </w:rPr>
        <w:fldChar w:fldCharType="separate"/>
      </w:r>
      <w:r w:rsidR="0089659F" w:rsidRPr="0089659F">
        <w:rPr>
          <w:rFonts w:eastAsia="Times New Roman"/>
          <w:noProof/>
          <w:color w:val="000000"/>
        </w:rPr>
        <w:t>(2020)</w:t>
      </w:r>
      <w:r w:rsidR="0089659F">
        <w:rPr>
          <w:rFonts w:eastAsia="Times New Roman"/>
          <w:color w:val="000000"/>
        </w:rPr>
        <w:fldChar w:fldCharType="end"/>
      </w:r>
      <w:r w:rsidRPr="00771C52">
        <w:rPr>
          <w:rFonts w:eastAsia="Times New Roman"/>
          <w:color w:val="000000"/>
        </w:rPr>
        <w:t xml:space="preserve"> for C</w:t>
      </w:r>
      <w:r w:rsidRPr="00771C52">
        <w:rPr>
          <w:rFonts w:eastAsia="Times New Roman"/>
          <w:color w:val="000000"/>
          <w:vertAlign w:val="subscript"/>
        </w:rPr>
        <w:t>3</w:t>
      </w:r>
      <w:r w:rsidRPr="00771C52">
        <w:rPr>
          <w:rFonts w:eastAsia="Times New Roman"/>
          <w:color w:val="000000"/>
        </w:rPr>
        <w:t xml:space="preserve"> plants and an </w:t>
      </w:r>
      <w:r w:rsidRPr="00771C52">
        <w:rPr>
          <w:rFonts w:eastAsia="Times New Roman"/>
          <w:color w:val="000000"/>
        </w:rPr>
        <w:lastRenderedPageBreak/>
        <w:t>analogous model for C</w:t>
      </w:r>
      <w:r w:rsidRPr="00771C52">
        <w:rPr>
          <w:rFonts w:eastAsia="Times New Roman"/>
          <w:color w:val="000000"/>
          <w:vertAlign w:val="subscript"/>
        </w:rPr>
        <w:t>4</w:t>
      </w:r>
      <w:r w:rsidRPr="00771C52">
        <w:rPr>
          <w:rFonts w:eastAsia="Times New Roman"/>
          <w:color w:val="000000"/>
        </w:rPr>
        <w:t xml:space="preserve"> plants by Scott </w:t>
      </w:r>
      <w:r w:rsidR="0089659F">
        <w:rPr>
          <w:rFonts w:eastAsia="Times New Roman"/>
          <w:color w:val="000000"/>
        </w:rPr>
        <w:t>&amp;</w:t>
      </w:r>
      <w:r w:rsidR="0089659F" w:rsidRPr="00771C52">
        <w:rPr>
          <w:rFonts w:eastAsia="Times New Roman"/>
          <w:color w:val="000000"/>
        </w:rPr>
        <w:t xml:space="preserve"> </w:t>
      </w:r>
      <w:r w:rsidRPr="00771C52">
        <w:rPr>
          <w:rFonts w:eastAsia="Times New Roman"/>
          <w:color w:val="000000"/>
        </w:rPr>
        <w:t>Smith</w:t>
      </w:r>
      <w:r w:rsidR="0007174C">
        <w:rPr>
          <w:rFonts w:eastAsia="Times New Roman"/>
          <w:color w:val="000000"/>
        </w:rPr>
        <w:t xml:space="preserve"> </w:t>
      </w:r>
      <w:r w:rsidR="0007174C">
        <w:rPr>
          <w:rFonts w:eastAsia="Times New Roman"/>
          <w:color w:val="000000"/>
        </w:rPr>
        <w:fldChar w:fldCharType="begin" w:fldLock="1"/>
      </w:r>
      <w:r w:rsidR="0007174C">
        <w:rPr>
          <w:rFonts w:eastAsia="Times New Roman"/>
          <w:color w:val="000000"/>
        </w:rPr>
        <w:instrText>ADDIN CSL_CITATION {"citationItems":[{"id":"ITEM-1","itemData":{"author":[{"dropping-particle":"","family":"Scott","given":"Helen Grace","non-dropping-particle":"","parse-names":false,"suffix":""},{"dropping-particle":"","family":"Smith","given":"Nicholas Gregory","non-dropping-particle":"","parse-names":false,"suffix":""}],"container-title":"Earth and Space Science Open Archive ESSOAr","id":"ITEM-1","issued":{"date-parts":[["2021"]]},"publisher":"American Geophysical Union","title":"A model of C4 photosynthetic acclimation based on least-cost optimality theory suitable for Earth System Model incorporation","type":"article-journal"},"uris":["http://www.mendeley.com/documents/?uuid=6647a2b6-ee8b-443d-8ff7-b204357ef340"]}],"mendeley":{"formattedCitation":"(Scott &amp; Smith, 2021)","manualFormatting":"(2021)","plainTextFormattedCitation":"(Scott &amp; Smith, 2021)","previouslyFormattedCitation":"(Scott &amp; Smith, 2021)"},"properties":{"noteIndex":0},"schema":"https://github.com/citation-style-language/schema/raw/master/csl-citation.json"}</w:instrText>
      </w:r>
      <w:r w:rsidR="0007174C">
        <w:rPr>
          <w:rFonts w:eastAsia="Times New Roman"/>
          <w:color w:val="000000"/>
        </w:rPr>
        <w:fldChar w:fldCharType="separate"/>
      </w:r>
      <w:r w:rsidR="0007174C" w:rsidRPr="0007174C">
        <w:rPr>
          <w:rFonts w:eastAsia="Times New Roman"/>
          <w:noProof/>
          <w:color w:val="000000"/>
        </w:rPr>
        <w:t>(2021)</w:t>
      </w:r>
      <w:r w:rsidR="0007174C">
        <w:rPr>
          <w:rFonts w:eastAsia="Times New Roman"/>
          <w:color w:val="000000"/>
        </w:rPr>
        <w:fldChar w:fldCharType="end"/>
      </w:r>
      <w:r w:rsidRPr="00771C52">
        <w:rPr>
          <w:rFonts w:eastAsia="Times New Roman"/>
          <w:color w:val="000000"/>
        </w:rPr>
        <w:t>. Specifically, these models used measured χ and climate variables to calculate predicted optimal maximum rates of Rubisco carboxylation (</w:t>
      </w:r>
      <w:r w:rsidRPr="00771C52">
        <w:rPr>
          <w:rFonts w:eastAsia="Times New Roman"/>
          <w:i/>
          <w:iCs/>
          <w:color w:val="000000"/>
        </w:rPr>
        <w:t>V</w:t>
      </w:r>
      <w:r w:rsidRPr="00771C52">
        <w:rPr>
          <w:rFonts w:eastAsia="Times New Roman"/>
          <w:color w:val="000000"/>
          <w:vertAlign w:val="subscript"/>
        </w:rPr>
        <w:t>cmax,25</w:t>
      </w:r>
      <w:r w:rsidRPr="00771C52">
        <w:rPr>
          <w:rFonts w:eastAsia="Times New Roman"/>
          <w:color w:val="000000"/>
        </w:rPr>
        <w:t>; µmol m</w:t>
      </w:r>
      <w:r w:rsidRPr="00771C52">
        <w:rPr>
          <w:rFonts w:eastAsia="Times New Roman"/>
          <w:color w:val="000000"/>
          <w:vertAlign w:val="superscript"/>
        </w:rPr>
        <w:t>-2</w:t>
      </w:r>
      <w:r w:rsidRPr="00771C52">
        <w:rPr>
          <w:rFonts w:eastAsia="Times New Roman"/>
          <w:color w:val="000000"/>
        </w:rPr>
        <w:t xml:space="preserve"> s</w:t>
      </w:r>
      <w:r w:rsidRPr="00771C52">
        <w:rPr>
          <w:rFonts w:eastAsia="Times New Roman"/>
          <w:color w:val="000000"/>
          <w:vertAlign w:val="superscript"/>
        </w:rPr>
        <w:t>-1</w:t>
      </w:r>
      <w:r w:rsidRPr="00771C52">
        <w:rPr>
          <w:rFonts w:eastAsia="Times New Roman"/>
          <w:color w:val="000000"/>
        </w:rPr>
        <w:t>), photosynthetic electron transport (</w:t>
      </w:r>
      <w:r w:rsidRPr="00771C52">
        <w:rPr>
          <w:rFonts w:eastAsia="Times New Roman"/>
          <w:i/>
          <w:iCs/>
          <w:color w:val="000000"/>
        </w:rPr>
        <w:t>J</w:t>
      </w:r>
      <w:r w:rsidRPr="00771C52">
        <w:rPr>
          <w:rFonts w:eastAsia="Times New Roman"/>
          <w:color w:val="000000"/>
          <w:vertAlign w:val="subscript"/>
        </w:rPr>
        <w:t>max,25</w:t>
      </w:r>
      <w:r w:rsidRPr="00771C52">
        <w:rPr>
          <w:rFonts w:eastAsia="Times New Roman"/>
          <w:color w:val="000000"/>
        </w:rPr>
        <w:t>; µmol m</w:t>
      </w:r>
      <w:r w:rsidRPr="00771C52">
        <w:rPr>
          <w:rFonts w:eastAsia="Times New Roman"/>
          <w:color w:val="000000"/>
          <w:vertAlign w:val="superscript"/>
        </w:rPr>
        <w:t>-2</w:t>
      </w:r>
      <w:r w:rsidRPr="00771C52">
        <w:rPr>
          <w:rFonts w:eastAsia="Times New Roman"/>
          <w:color w:val="000000"/>
        </w:rPr>
        <w:t xml:space="preserve"> s</w:t>
      </w:r>
      <w:r w:rsidRPr="00771C52">
        <w:rPr>
          <w:rFonts w:eastAsia="Times New Roman"/>
          <w:color w:val="000000"/>
          <w:vertAlign w:val="superscript"/>
        </w:rPr>
        <w:t>-1</w:t>
      </w:r>
      <w:r w:rsidRPr="00771C52">
        <w:rPr>
          <w:rFonts w:eastAsia="Times New Roman"/>
          <w:color w:val="000000"/>
        </w:rPr>
        <w:t>), and phosphoenolpyruvate (PEP) carboxylation (</w:t>
      </w:r>
      <w:r w:rsidRPr="00771C52">
        <w:rPr>
          <w:rFonts w:eastAsia="Times New Roman"/>
          <w:i/>
          <w:iCs/>
          <w:color w:val="000000"/>
        </w:rPr>
        <w:t>V</w:t>
      </w:r>
      <w:r w:rsidRPr="00771C52">
        <w:rPr>
          <w:rFonts w:eastAsia="Times New Roman"/>
          <w:color w:val="000000"/>
          <w:vertAlign w:val="subscript"/>
        </w:rPr>
        <w:t>pmax,25</w:t>
      </w:r>
      <w:r w:rsidRPr="00771C52">
        <w:rPr>
          <w:rFonts w:eastAsia="Times New Roman"/>
          <w:color w:val="000000"/>
        </w:rPr>
        <w:t>; µmol m</w:t>
      </w:r>
      <w:r w:rsidRPr="00771C52">
        <w:rPr>
          <w:rFonts w:eastAsia="Times New Roman"/>
          <w:color w:val="000000"/>
          <w:vertAlign w:val="superscript"/>
        </w:rPr>
        <w:t>-2</w:t>
      </w:r>
      <w:r w:rsidRPr="00771C52">
        <w:rPr>
          <w:rFonts w:eastAsia="Times New Roman"/>
          <w:color w:val="000000"/>
        </w:rPr>
        <w:t xml:space="preserve"> s</w:t>
      </w:r>
      <w:r w:rsidRPr="00771C52">
        <w:rPr>
          <w:rFonts w:eastAsia="Times New Roman"/>
          <w:color w:val="000000"/>
          <w:vertAlign w:val="superscript"/>
        </w:rPr>
        <w:t>-1</w:t>
      </w:r>
      <w:r w:rsidRPr="00771C52">
        <w:rPr>
          <w:rFonts w:eastAsia="Times New Roman"/>
          <w:color w:val="000000"/>
        </w:rPr>
        <w:t>; C</w:t>
      </w:r>
      <w:r w:rsidRPr="00771C52">
        <w:rPr>
          <w:rFonts w:eastAsia="Times New Roman"/>
          <w:color w:val="000000"/>
          <w:vertAlign w:val="subscript"/>
        </w:rPr>
        <w:t>4</w:t>
      </w:r>
      <w:r w:rsidRPr="00771C52">
        <w:rPr>
          <w:rFonts w:eastAsia="Times New Roman"/>
          <w:color w:val="000000"/>
        </w:rPr>
        <w:t xml:space="preserve"> plants only), all standardized to 25°C. Then, we calculated the predicted amount of nitrogen in Rubisco (</w:t>
      </w:r>
      <w:proofErr w:type="spellStart"/>
      <w:r w:rsidRPr="00771C52">
        <w:rPr>
          <w:rFonts w:eastAsia="Times New Roman"/>
          <w:i/>
          <w:iCs/>
          <w:color w:val="000000"/>
        </w:rPr>
        <w:t>N</w:t>
      </w:r>
      <w:r w:rsidRPr="00771C52">
        <w:rPr>
          <w:rFonts w:eastAsia="Times New Roman"/>
          <w:color w:val="000000"/>
          <w:vertAlign w:val="subscript"/>
        </w:rPr>
        <w:t>Rubisco</w:t>
      </w:r>
      <w:proofErr w:type="spellEnd"/>
      <w:r w:rsidRPr="00771C52">
        <w:rPr>
          <w:rFonts w:eastAsia="Times New Roman"/>
          <w:color w:val="000000"/>
        </w:rPr>
        <w:t>)</w:t>
      </w:r>
      <w:r w:rsidRPr="00771C52">
        <w:rPr>
          <w:rFonts w:eastAsia="Times New Roman"/>
          <w:color w:val="000000"/>
          <w:vertAlign w:val="subscript"/>
        </w:rPr>
        <w:t xml:space="preserve"> </w:t>
      </w:r>
      <w:r w:rsidRPr="00771C52">
        <w:rPr>
          <w:rFonts w:eastAsia="Times New Roman"/>
          <w:color w:val="000000"/>
        </w:rPr>
        <w:t xml:space="preserve">based on the model and parameterizations of Harrison </w:t>
      </w:r>
      <w:r w:rsidRPr="00B05AC4">
        <w:rPr>
          <w:rFonts w:eastAsia="Times New Roman"/>
          <w:i/>
          <w:color w:val="000000"/>
        </w:rPr>
        <w:t>et al.</w:t>
      </w:r>
      <w:r w:rsidR="0089659F">
        <w:rPr>
          <w:rFonts w:eastAsia="Times New Roman"/>
          <w:color w:val="000000"/>
        </w:rPr>
        <w:t xml:space="preserve"> </w:t>
      </w:r>
      <w:r w:rsidR="0089659F">
        <w:rPr>
          <w:rFonts w:eastAsia="Times New Roman"/>
          <w:color w:val="000000"/>
        </w:rPr>
        <w:fldChar w:fldCharType="begin" w:fldLock="1"/>
      </w:r>
      <w:r w:rsidR="0078503B">
        <w:rPr>
          <w:rFonts w:eastAsia="Times New Roman"/>
          <w:color w:val="000000"/>
        </w:rPr>
        <w:instrText>ADDIN CSL_CITATION {"citationItems":[{"id":"ITEM-1","itemData":{"DOI":"10.1111/j.1365-3040.2008.01918.x","ISSN":"0140-7791","abstract":"ABSTRACT 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nitrogen.","author":[{"dropping-particle":"","family":"Harrison","given":"Matthew T","non-dropping-particle":"","parse-names":false,"suffix":""},{"dropping-particle":"","family":"Edwards","given":"Everard J","non-dropping-particle":"","parse-names":false,"suffix":""},{"dropping-particle":"","family":"Farquhar","given":"Graham D","non-dropping-particle":"","parse-names":false,"suffix":""},{"dropping-particle":"","family":"Nicotra","given":"Adrienne B","non-dropping-particle":"","parse-names":false,"suffix":""},{"dropping-particle":"","family":"Evans","given":"John R","non-dropping-particle":"","parse-names":false,"suffix":""}],"container-title":"Plant, Cell &amp; Environment","id":"ITEM-1","issue":"3","issued":{"date-parts":[["2009","3","1"]]},"note":"doi: 10.1111/j.1365-3040.2008.01918.x","page":"259-270","publisher":"John Wiley &amp; Sons, Ltd","title":"Nitrogen in cell walls of sclerophyllous leaves accounts for little of the variation in photosynthetic nitrogen-use efficiency","type":"article-journal","volume":"32"},"uris":["http://www.mendeley.com/documents/?uuid=bfd1df05-0a84-409a-931b-985f9a02e3f2"]}],"mendeley":{"formattedCitation":"(Harrison &lt;i&gt;et al.&lt;/i&gt;, 2009)","manualFormatting":"(2009)","plainTextFormattedCitation":"(Harrison et al., 2009)","previouslyFormattedCitation":"(Harrison &lt;i&gt;et al.&lt;/i&gt;, 2009)"},"properties":{"noteIndex":0},"schema":"https://github.com/citation-style-language/schema/raw/master/csl-citation.json"}</w:instrText>
      </w:r>
      <w:r w:rsidR="0089659F">
        <w:rPr>
          <w:rFonts w:eastAsia="Times New Roman"/>
          <w:color w:val="000000"/>
        </w:rPr>
        <w:fldChar w:fldCharType="separate"/>
      </w:r>
      <w:r w:rsidR="0089659F" w:rsidRPr="0089659F">
        <w:rPr>
          <w:rFonts w:eastAsia="Times New Roman"/>
          <w:noProof/>
          <w:color w:val="000000"/>
        </w:rPr>
        <w:t>(2009)</w:t>
      </w:r>
      <w:r w:rsidR="0089659F">
        <w:rPr>
          <w:rFonts w:eastAsia="Times New Roman"/>
          <w:color w:val="000000"/>
        </w:rPr>
        <w:fldChar w:fldCharType="end"/>
      </w:r>
      <w:r w:rsidRPr="00771C52">
        <w:rPr>
          <w:rFonts w:eastAsia="Times New Roman"/>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2725" w:rsidRPr="00771C52" w14:paraId="7B4691E3" w14:textId="77777777" w:rsidTr="00493741">
        <w:tc>
          <w:tcPr>
            <w:tcW w:w="4675" w:type="dxa"/>
          </w:tcPr>
          <w:p w14:paraId="3ECEFEF5" w14:textId="491C47C9" w:rsidR="00C22725" w:rsidRPr="00771C52" w:rsidRDefault="00C22725"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Rubisco</w:t>
            </w:r>
            <w:proofErr w:type="spellEnd"/>
            <w:r w:rsidR="00C64CEB" w:rsidRPr="00771C52">
              <w:rPr>
                <w:rFonts w:eastAsia="Times New Roman"/>
                <w:color w:val="000000"/>
              </w:rPr>
              <w:t xml:space="preserve"> </w:t>
            </w:r>
            <w:r w:rsidRPr="00771C52">
              <w:rPr>
                <w:rFonts w:eastAsia="Times New Roman"/>
                <w:color w:val="000000"/>
              </w:rPr>
              <w:t xml:space="preserve">= </w:t>
            </w:r>
            <w:r w:rsidRPr="00771C52">
              <w:rPr>
                <w:rFonts w:eastAsia="Times New Roman"/>
                <w:i/>
                <w:iCs/>
                <w:color w:val="000000"/>
              </w:rPr>
              <w:t>V</w:t>
            </w:r>
            <w:r w:rsidRPr="00771C52">
              <w:rPr>
                <w:rFonts w:eastAsia="Times New Roman"/>
                <w:color w:val="000000"/>
                <w:vertAlign w:val="subscript"/>
              </w:rPr>
              <w:t>cmax,25</w:t>
            </w:r>
            <w:r w:rsidRPr="00771C52">
              <w:rPr>
                <w:rFonts w:eastAsia="Times New Roman"/>
                <w:i/>
                <w:iCs/>
                <w:color w:val="000000"/>
              </w:rPr>
              <w:t>M</w:t>
            </w:r>
            <w:r w:rsidRPr="00771C52">
              <w:rPr>
                <w:rFonts w:eastAsia="Times New Roman"/>
                <w:color w:val="000000"/>
                <w:vertAlign w:val="subscript"/>
              </w:rPr>
              <w:t>r</w:t>
            </w:r>
            <w:r w:rsidRPr="00771C52">
              <w:rPr>
                <w:rFonts w:eastAsia="Times New Roman"/>
                <w:i/>
                <w:iCs/>
                <w:color w:val="000000"/>
              </w:rPr>
              <w:t>M</w:t>
            </w:r>
            <w:r w:rsidRPr="00771C52">
              <w:rPr>
                <w:rFonts w:eastAsia="Times New Roman"/>
                <w:color w:val="000000"/>
                <w:vertAlign w:val="subscript"/>
              </w:rPr>
              <w:t>n</w:t>
            </w:r>
            <w:r w:rsidRPr="00771C52">
              <w:rPr>
                <w:rFonts w:eastAsia="Times New Roman"/>
                <w:color w:val="000000"/>
              </w:rPr>
              <w:t>[</w:t>
            </w:r>
            <w:r w:rsidRPr="00771C52">
              <w:rPr>
                <w:rFonts w:eastAsia="Times New Roman"/>
                <w:i/>
                <w:iCs/>
                <w:color w:val="000000"/>
              </w:rPr>
              <w:t>N</w:t>
            </w:r>
            <w:r w:rsidRPr="00771C52">
              <w:rPr>
                <w:rFonts w:eastAsia="Times New Roman"/>
                <w:color w:val="000000"/>
                <w:vertAlign w:val="subscript"/>
              </w:rPr>
              <w:t>r</w:t>
            </w:r>
            <w:r w:rsidRPr="00771C52">
              <w:rPr>
                <w:rFonts w:eastAsia="Times New Roman"/>
                <w:color w:val="000000"/>
              </w:rPr>
              <w:t xml:space="preserve">] / </w:t>
            </w:r>
            <w:proofErr w:type="spellStart"/>
            <w:r w:rsidRPr="00771C52">
              <w:rPr>
                <w:rFonts w:eastAsia="Times New Roman"/>
                <w:i/>
                <w:iCs/>
                <w:color w:val="000000"/>
              </w:rPr>
              <w:t>k</w:t>
            </w:r>
            <w:r w:rsidRPr="00771C52">
              <w:rPr>
                <w:rFonts w:eastAsia="Times New Roman"/>
                <w:color w:val="000000"/>
                <w:vertAlign w:val="subscript"/>
              </w:rPr>
              <w:t>cat,r</w:t>
            </w:r>
            <w:r w:rsidRPr="00771C52">
              <w:rPr>
                <w:rFonts w:eastAsia="Times New Roman"/>
                <w:i/>
                <w:iCs/>
                <w:color w:val="000000"/>
              </w:rPr>
              <w:t>n</w:t>
            </w:r>
            <w:r w:rsidRPr="00771C52">
              <w:rPr>
                <w:rFonts w:eastAsia="Times New Roman"/>
                <w:color w:val="000000"/>
                <w:vertAlign w:val="subscript"/>
              </w:rPr>
              <w:t>r</w:t>
            </w:r>
            <w:proofErr w:type="spellEnd"/>
          </w:p>
        </w:tc>
        <w:tc>
          <w:tcPr>
            <w:tcW w:w="4675" w:type="dxa"/>
          </w:tcPr>
          <w:p w14:paraId="2617D4AC" w14:textId="5ED58D4D" w:rsidR="00C22725" w:rsidRPr="00771C52" w:rsidRDefault="00C22725" w:rsidP="00B05AC4">
            <w:pPr>
              <w:spacing w:line="480" w:lineRule="auto"/>
              <w:contextualSpacing/>
              <w:jc w:val="right"/>
              <w:rPr>
                <w:rFonts w:eastAsia="Times New Roman"/>
                <w:color w:val="000000"/>
              </w:rPr>
            </w:pPr>
            <w:r w:rsidRPr="00771C52">
              <w:rPr>
                <w:rFonts w:eastAsia="Times New Roman"/>
                <w:color w:val="000000"/>
              </w:rPr>
              <w:t>(</w:t>
            </w:r>
            <w:r w:rsidR="008A5EC2">
              <w:rPr>
                <w:rFonts w:eastAsia="Times New Roman"/>
                <w:color w:val="000000"/>
              </w:rPr>
              <w:t>8</w:t>
            </w:r>
            <w:r w:rsidRPr="00771C52">
              <w:rPr>
                <w:rFonts w:eastAsia="Times New Roman"/>
                <w:color w:val="000000"/>
              </w:rPr>
              <w:t>)</w:t>
            </w:r>
          </w:p>
        </w:tc>
      </w:tr>
    </w:tbl>
    <w:p w14:paraId="561F0ACE" w14:textId="15926F16" w:rsidR="00361685" w:rsidRPr="00771C52" w:rsidRDefault="00361685" w:rsidP="00B05AC4">
      <w:pPr>
        <w:spacing w:line="480" w:lineRule="auto"/>
        <w:contextualSpacing/>
        <w:rPr>
          <w:rFonts w:eastAsia="Times New Roman"/>
        </w:rPr>
      </w:pPr>
      <w:r w:rsidRPr="00771C52">
        <w:rPr>
          <w:rFonts w:eastAsia="Times New Roman"/>
          <w:color w:val="000000"/>
        </w:rPr>
        <w:t xml:space="preserve">where </w:t>
      </w:r>
      <w:proofErr w:type="spellStart"/>
      <w:r w:rsidRPr="00771C52">
        <w:rPr>
          <w:rFonts w:eastAsia="Times New Roman"/>
          <w:i/>
          <w:iCs/>
          <w:color w:val="000000"/>
        </w:rPr>
        <w:t>M</w:t>
      </w:r>
      <w:r w:rsidRPr="00771C52">
        <w:rPr>
          <w:rFonts w:eastAsia="Times New Roman"/>
          <w:color w:val="000000"/>
          <w:vertAlign w:val="subscript"/>
        </w:rPr>
        <w:t>r</w:t>
      </w:r>
      <w:proofErr w:type="spellEnd"/>
      <w:r w:rsidRPr="00771C52">
        <w:rPr>
          <w:rFonts w:eastAsia="Times New Roman"/>
          <w:color w:val="000000"/>
        </w:rPr>
        <w:t xml:space="preserve"> is the molecular mass of Rubisco, 0.55 g Rubisco (</w:t>
      </w:r>
      <w:proofErr w:type="spellStart"/>
      <w:r w:rsidRPr="00771C52">
        <w:rPr>
          <w:rFonts w:eastAsia="Times New Roman"/>
          <w:color w:val="000000"/>
        </w:rPr>
        <w:t>μmol</w:t>
      </w:r>
      <w:proofErr w:type="spellEnd"/>
      <w:r w:rsidRPr="00771C52">
        <w:rPr>
          <w:rFonts w:eastAsia="Times New Roman"/>
          <w:color w:val="000000"/>
        </w:rPr>
        <w:t xml:space="preserve"> Rubisco)</w:t>
      </w:r>
      <w:r w:rsidRPr="00771C52">
        <w:rPr>
          <w:rFonts w:eastAsia="Times New Roman"/>
          <w:color w:val="000000"/>
          <w:vertAlign w:val="superscript"/>
        </w:rPr>
        <w:t>−1</w:t>
      </w:r>
      <w:r w:rsidRPr="00771C52">
        <w:rPr>
          <w:rFonts w:eastAsia="Times New Roman"/>
          <w:color w:val="000000"/>
        </w:rPr>
        <w:t>; [</w:t>
      </w:r>
      <w:r w:rsidRPr="00771C52">
        <w:rPr>
          <w:rFonts w:eastAsia="Times New Roman"/>
          <w:i/>
          <w:iCs/>
          <w:color w:val="000000"/>
        </w:rPr>
        <w:t>N</w:t>
      </w:r>
      <w:r w:rsidRPr="00771C52">
        <w:rPr>
          <w:rFonts w:eastAsia="Times New Roman"/>
          <w:color w:val="000000"/>
          <w:vertAlign w:val="subscript"/>
        </w:rPr>
        <w:t>r</w:t>
      </w:r>
      <w:r w:rsidRPr="00771C52">
        <w:rPr>
          <w:rFonts w:eastAsia="Times New Roman"/>
          <w:color w:val="000000"/>
        </w:rPr>
        <w:t xml:space="preserve">] is the nitrogen concentration of Rubisco, 0.0144 mol </w:t>
      </w:r>
      <w:r w:rsidR="009B7AC8" w:rsidRPr="00771C52">
        <w:rPr>
          <w:rFonts w:eastAsia="Times New Roman"/>
          <w:color w:val="000000"/>
        </w:rPr>
        <w:t xml:space="preserve">N </w:t>
      </w:r>
      <w:r w:rsidRPr="00771C52">
        <w:rPr>
          <w:rFonts w:eastAsia="Times New Roman"/>
          <w:color w:val="000000"/>
        </w:rPr>
        <w:t>(g Rubisco)</w:t>
      </w:r>
      <w:r w:rsidRPr="00771C52">
        <w:rPr>
          <w:rFonts w:eastAsia="Times New Roman"/>
          <w:color w:val="000000"/>
          <w:vertAlign w:val="superscript"/>
        </w:rPr>
        <w:t>−1</w:t>
      </w:r>
      <w:r w:rsidRPr="00771C52">
        <w:rPr>
          <w:rFonts w:eastAsia="Times New Roman"/>
          <w:color w:val="000000"/>
        </w:rPr>
        <w:t xml:space="preserve">; </w:t>
      </w:r>
      <w:r w:rsidRPr="00771C52">
        <w:rPr>
          <w:rFonts w:eastAsia="Times New Roman"/>
          <w:i/>
          <w:iCs/>
          <w:color w:val="000000"/>
        </w:rPr>
        <w:t>M</w:t>
      </w:r>
      <w:r w:rsidRPr="00771C52">
        <w:rPr>
          <w:rFonts w:eastAsia="Times New Roman"/>
          <w:color w:val="000000"/>
          <w:vertAlign w:val="subscript"/>
        </w:rPr>
        <w:t>n</w:t>
      </w:r>
      <w:r w:rsidRPr="00771C52">
        <w:rPr>
          <w:rFonts w:eastAsia="Times New Roman"/>
          <w:color w:val="000000"/>
        </w:rPr>
        <w:t xml:space="preserve"> is the molecular mass of nitrogen, 14 g </w:t>
      </w:r>
      <w:r w:rsidR="00C64CEB" w:rsidRPr="00771C52">
        <w:rPr>
          <w:rFonts w:eastAsia="Times New Roman"/>
          <w:color w:val="000000"/>
        </w:rPr>
        <w:t xml:space="preserve">N </w:t>
      </w:r>
      <w:r w:rsidRPr="00771C52">
        <w:rPr>
          <w:rFonts w:eastAsia="Times New Roman"/>
          <w:color w:val="000000"/>
        </w:rPr>
        <w:t xml:space="preserve">(mol </w:t>
      </w:r>
      <w:r w:rsidR="00C64CEB" w:rsidRPr="00771C52">
        <w:rPr>
          <w:rFonts w:eastAsia="Times New Roman"/>
          <w:color w:val="000000"/>
        </w:rPr>
        <w:t>N</w:t>
      </w:r>
      <w:r w:rsidRPr="00771C52">
        <w:rPr>
          <w:rFonts w:eastAsia="Times New Roman"/>
          <w:color w:val="000000"/>
        </w:rPr>
        <w:t>)</w:t>
      </w:r>
      <w:r w:rsidRPr="00B05AC4">
        <w:rPr>
          <w:rFonts w:eastAsia="Times New Roman"/>
          <w:color w:val="000000"/>
          <w:vertAlign w:val="superscript"/>
        </w:rPr>
        <w:t>−1</w:t>
      </w:r>
      <w:r w:rsidRPr="008531D1">
        <w:rPr>
          <w:rFonts w:eastAsia="Times New Roman"/>
          <w:color w:val="000000"/>
        </w:rPr>
        <w:t xml:space="preserve">; </w:t>
      </w:r>
      <w:proofErr w:type="spellStart"/>
      <w:r w:rsidRPr="001B44B1">
        <w:rPr>
          <w:rFonts w:eastAsia="Times New Roman"/>
          <w:i/>
          <w:iCs/>
          <w:color w:val="000000"/>
        </w:rPr>
        <w:t>k</w:t>
      </w:r>
      <w:r w:rsidRPr="001B44B1">
        <w:rPr>
          <w:rFonts w:eastAsia="Times New Roman"/>
          <w:color w:val="000000"/>
          <w:vertAlign w:val="subscript"/>
        </w:rPr>
        <w:t>cat</w:t>
      </w:r>
      <w:proofErr w:type="spellEnd"/>
      <w:r w:rsidRPr="001B44B1">
        <w:rPr>
          <w:rFonts w:eastAsia="Times New Roman"/>
          <w:color w:val="000000"/>
        </w:rPr>
        <w:t xml:space="preserve"> is the catalytic turnover at 25°C, 3,500,000 </w:t>
      </w:r>
      <w:proofErr w:type="spellStart"/>
      <w:r w:rsidRPr="001B44B1">
        <w:rPr>
          <w:rFonts w:eastAsia="Times New Roman"/>
          <w:color w:val="000000"/>
        </w:rPr>
        <w:t>μmol</w:t>
      </w:r>
      <w:proofErr w:type="spellEnd"/>
      <w:r w:rsidRPr="001B44B1">
        <w:rPr>
          <w:rFonts w:eastAsia="Times New Roman"/>
          <w:color w:val="000000"/>
        </w:rPr>
        <w:t xml:space="preserve"> CO</w:t>
      </w:r>
      <w:r w:rsidRPr="001B44B1">
        <w:rPr>
          <w:rFonts w:eastAsia="Times New Roman"/>
          <w:color w:val="000000"/>
          <w:vertAlign w:val="subscript"/>
        </w:rPr>
        <w:t>2</w:t>
      </w:r>
      <w:r w:rsidRPr="001B44B1">
        <w:rPr>
          <w:rFonts w:eastAsia="Times New Roman"/>
          <w:color w:val="000000"/>
        </w:rPr>
        <w:t xml:space="preserve"> (mol Rubisco sites</w:t>
      </w:r>
      <w:r w:rsidR="00C64CEB" w:rsidRPr="001B44B1">
        <w:rPr>
          <w:rFonts w:eastAsia="Times New Roman"/>
          <w:color w:val="000000"/>
        </w:rPr>
        <w:t xml:space="preserve"> </w:t>
      </w:r>
      <w:r w:rsidRPr="001B44B1">
        <w:rPr>
          <w:rFonts w:eastAsia="Times New Roman"/>
          <w:color w:val="000000"/>
        </w:rPr>
        <w:t>*</w:t>
      </w:r>
      <w:r w:rsidR="00C64CEB" w:rsidRPr="00771C52">
        <w:rPr>
          <w:rFonts w:eastAsia="Times New Roman"/>
          <w:color w:val="000000"/>
        </w:rPr>
        <w:t xml:space="preserve"> </w:t>
      </w:r>
      <w:r w:rsidRPr="00771C52">
        <w:rPr>
          <w:rFonts w:eastAsia="Times New Roman"/>
          <w:color w:val="000000"/>
        </w:rPr>
        <w:t>seconds)</w:t>
      </w:r>
      <w:r w:rsidRPr="00771C52">
        <w:rPr>
          <w:rFonts w:eastAsia="Times New Roman"/>
          <w:color w:val="000000"/>
          <w:vertAlign w:val="superscript"/>
        </w:rPr>
        <w:t>−1</w:t>
      </w:r>
      <w:r w:rsidRPr="00771C52">
        <w:rPr>
          <w:rFonts w:eastAsia="Times New Roman"/>
          <w:color w:val="000000"/>
        </w:rPr>
        <w:t xml:space="preserve">; and </w:t>
      </w:r>
      <w:r w:rsidRPr="00771C52">
        <w:rPr>
          <w:rFonts w:eastAsia="Times New Roman"/>
          <w:i/>
          <w:iCs/>
          <w:color w:val="000000"/>
        </w:rPr>
        <w:t>n</w:t>
      </w:r>
      <w:r w:rsidRPr="00771C52">
        <w:rPr>
          <w:rFonts w:eastAsia="Times New Roman"/>
          <w:color w:val="000000"/>
          <w:vertAlign w:val="subscript"/>
        </w:rPr>
        <w:t>r</w:t>
      </w:r>
      <w:r w:rsidRPr="00771C52">
        <w:rPr>
          <w:rFonts w:eastAsia="Times New Roman"/>
          <w:color w:val="000000"/>
        </w:rPr>
        <w:t xml:space="preserve"> is the catalytic sites per mol Rubisco, 8 mol sites (mol Rubisco)</w:t>
      </w:r>
      <w:r w:rsidRPr="00771C52">
        <w:rPr>
          <w:rFonts w:eastAsia="Times New Roman"/>
          <w:color w:val="000000"/>
          <w:vertAlign w:val="superscript"/>
        </w:rPr>
        <w:t>−1</w:t>
      </w:r>
      <w:r w:rsidRPr="00771C52">
        <w:rPr>
          <w:rFonts w:eastAsia="Times New Roman"/>
          <w:color w:val="000000"/>
        </w:rPr>
        <w:t xml:space="preserve">. We used </w:t>
      </w:r>
      <w:r w:rsidRPr="00771C52">
        <w:rPr>
          <w:rFonts w:eastAsia="Times New Roman"/>
          <w:i/>
          <w:iCs/>
          <w:color w:val="000000"/>
        </w:rPr>
        <w:t>J</w:t>
      </w:r>
      <w:r w:rsidRPr="00771C52">
        <w:rPr>
          <w:rFonts w:eastAsia="Times New Roman"/>
          <w:color w:val="000000"/>
          <w:vertAlign w:val="subscript"/>
        </w:rPr>
        <w:t>max,25</w:t>
      </w:r>
      <w:r w:rsidRPr="00771C52">
        <w:rPr>
          <w:rFonts w:eastAsia="Times New Roman"/>
          <w:color w:val="000000"/>
        </w:rPr>
        <w:t xml:space="preserve"> to estimate nitrogen in bioenergetics (</w:t>
      </w:r>
      <w:proofErr w:type="spellStart"/>
      <w:r w:rsidRPr="00771C52">
        <w:rPr>
          <w:rFonts w:eastAsia="Times New Roman"/>
          <w:i/>
          <w:iCs/>
          <w:color w:val="000000"/>
        </w:rPr>
        <w:t>N</w:t>
      </w:r>
      <w:r w:rsidRPr="00771C52">
        <w:rPr>
          <w:rFonts w:eastAsia="Times New Roman"/>
          <w:color w:val="000000"/>
          <w:vertAlign w:val="subscript"/>
        </w:rPr>
        <w:t>bioenergetics</w:t>
      </w:r>
      <w:proofErr w:type="spellEnd"/>
      <w:r w:rsidRPr="00771C52">
        <w:rPr>
          <w:rFonts w:eastAsia="Times New Roman"/>
          <w:color w:val="000000"/>
        </w:rPr>
        <w:t xml:space="preserve">) following the approach by </w:t>
      </w:r>
      <w:proofErr w:type="spellStart"/>
      <w:r w:rsidRPr="00771C52">
        <w:rPr>
          <w:rFonts w:eastAsia="Times New Roman"/>
          <w:color w:val="000000"/>
        </w:rPr>
        <w:t>Niinemets</w:t>
      </w:r>
      <w:proofErr w:type="spellEnd"/>
      <w:r w:rsidRPr="00771C52">
        <w:rPr>
          <w:rFonts w:eastAsia="Times New Roman"/>
          <w:color w:val="000000"/>
        </w:rPr>
        <w:t xml:space="preserve"> and </w:t>
      </w:r>
      <w:proofErr w:type="spellStart"/>
      <w:r w:rsidRPr="00771C52">
        <w:rPr>
          <w:rFonts w:eastAsia="Times New Roman"/>
          <w:color w:val="000000"/>
        </w:rPr>
        <w:t>Tenhunen</w:t>
      </w:r>
      <w:proofErr w:type="spellEnd"/>
      <w:r w:rsidR="0078503B">
        <w:rPr>
          <w:rFonts w:eastAsia="Times New Roman"/>
          <w:color w:val="000000"/>
        </w:rPr>
        <w:t xml:space="preserve"> </w:t>
      </w:r>
      <w:r w:rsidR="0078503B">
        <w:rPr>
          <w:rFonts w:eastAsia="Times New Roman"/>
          <w:color w:val="000000"/>
        </w:rPr>
        <w:fldChar w:fldCharType="begin" w:fldLock="1"/>
      </w:r>
      <w:r w:rsidR="0078503B">
        <w:rPr>
          <w:rFonts w:eastAsia="Times New Roman"/>
          <w:color w:val="000000"/>
        </w:rPr>
        <w:instrText>ADDIN CSL_CITATION {"citationItems":[{"id":"ITEM-1","itemData":{"DOI":"10.1046/j.1365-3040.1997.d01-133.x","ISSN":"1365-3040","abstract":"A process-based leaf gas exchange model for C3 plants was developed which specifically describes the effects observed along light gradients of shifting nitrogen investment in carboxylation and bioenergetics and modified leaf thickness due to altered stacking of photosynthetic units. The model was parametrized for the late-successional, shade-tolerant deciduous species Acer saccharum Marsh. The specific activity of ribulose-1,5-bisphosphate carboxylase (Rubisco) and the maximum photosynthetic electron transport rate per unit cytochrome f (cyt f) were used as indices that vary proportionally with nitrogen investment in the capacities for carboxylation and electron transport. Rubisco and cyt f per unit leaf area are related in the model to leaf dry mass per area (MA), leaf nitrogen content per unit leaf dry mass (Nm), and partitioning coefficients for leaf nitrogen in Rubisco (PR) and in bioenergetics (PB). These partitioning coefficients are estimated from characteristic response curves of photosynthesis along with information on lear structure and composition. While PR and PB determine the light-saturated value of photosynthesis, the fraction of leaf nitrogen in thylakoid light-harvesting components (PL) and the ratio of leaf chlorophyll to leaf nitrogen invested in light harvesting (CB), which is dependent on thylakoid stoichiometry, determine the initial photosynthetic light utilization efficiency in the model. Carbon loss due to mitochondrial respiration, which also changes along light gradients, was considered to vary in proportion with carboxylation capacity. Key model parameters - Nm, PR, PB, PLCB and stomatal sensitivity with respect to changes in net photosynthesis (Gr) – were examined as a function of MA, which is linearly related to irradiance during growth of the leaves. The results of the analysis applied to A. saccharum indicate that PB and PR increase, and Gf, PL and CB decrease with increasing MA. As a result of these effects of irradiaiice on nitrogen partitioning, the slope of the light-saturated net photosynthesis rate per unit leaf dry mass (Ammax) versus Nm relationship increased with increasing growth irradiance in mid-season. Furthermore, the nitrogen partitioning coefficients as well as the slopes of Ammax versus Nm were independent of season, except during development of the leaf photosynthetic apparatus. Simulations revealed that the acclimation to high light increased Ammax by 40% with respect to the low light regime. However, l…","author":[{"dropping-particle":"","family":"Niinemets","given":"Ülo","non-dropping-particle":"","parse-names":false,"suffix":""},{"dropping-particle":"","family":"Tenhunen","given":"John D","non-dropping-particle":"","parse-names":false,"suffix":""}],"container-title":"Plant, Cell &amp; Environment","id":"ITEM-1","issue":"7","issued":{"date-parts":[["1997","7","1"]]},"page":"845-866","publisher":"Blackwell Publishing Ltd","title":"A model separating leaf structural and physiological effects on carbon gain along light gradients for the shade-tolerant species Acer saccharum","type":"article-journal","volume":"20"},"uris":["http://www.mendeley.com/documents/?uuid=deb8eb4b-245e-4c42-a7f6-0b8ebcc9c479"]}],"mendeley":{"formattedCitation":"(Niinemets &amp; Tenhunen, 1997)","manualFormatting":"(1997)","plainTextFormattedCitation":"(Niinemets &amp; Tenhunen, 1997)","previouslyFormattedCitation":"(Niinemets &amp; Tenhunen, 1997)"},"properties":{"noteIndex":0},"schema":"https://github.com/citation-style-language/schema/raw/master/csl-citation.json"}</w:instrText>
      </w:r>
      <w:r w:rsidR="0078503B">
        <w:rPr>
          <w:rFonts w:eastAsia="Times New Roman"/>
          <w:color w:val="000000"/>
        </w:rPr>
        <w:fldChar w:fldCharType="separate"/>
      </w:r>
      <w:r w:rsidR="0078503B" w:rsidRPr="0078503B">
        <w:rPr>
          <w:rFonts w:eastAsia="Times New Roman"/>
          <w:noProof/>
          <w:color w:val="000000"/>
        </w:rPr>
        <w:t>(1997)</w:t>
      </w:r>
      <w:r w:rsidR="0078503B">
        <w:rPr>
          <w:rFonts w:eastAsia="Times New Roman"/>
          <w:color w:val="000000"/>
        </w:rPr>
        <w:fldChar w:fldCharType="end"/>
      </w:r>
      <w:r w:rsidRPr="00771C52">
        <w:rPr>
          <w:rFonts w:eastAsia="Times New Roman"/>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2725" w:rsidRPr="00771C52" w14:paraId="18033758" w14:textId="77777777" w:rsidTr="00493741">
        <w:tc>
          <w:tcPr>
            <w:tcW w:w="4675" w:type="dxa"/>
          </w:tcPr>
          <w:p w14:paraId="5D57B5A3" w14:textId="18C03D0C" w:rsidR="00C22725" w:rsidRPr="00771C52" w:rsidRDefault="00C22725"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bioenergetics</w:t>
            </w:r>
            <w:proofErr w:type="spellEnd"/>
            <w:r w:rsidR="00C64CEB" w:rsidRPr="00771C52">
              <w:rPr>
                <w:rFonts w:eastAsia="Times New Roman"/>
                <w:color w:val="000000"/>
              </w:rPr>
              <w:t xml:space="preserve"> </w:t>
            </w:r>
            <w:r w:rsidRPr="00771C52">
              <w:rPr>
                <w:rFonts w:eastAsia="Times New Roman"/>
                <w:color w:val="000000"/>
              </w:rPr>
              <w:t xml:space="preserve">= </w:t>
            </w:r>
            <w:r w:rsidRPr="00771C52">
              <w:rPr>
                <w:rFonts w:eastAsia="Times New Roman"/>
                <w:i/>
                <w:iCs/>
                <w:color w:val="000000"/>
              </w:rPr>
              <w:t>J</w:t>
            </w:r>
            <w:r w:rsidRPr="00771C52">
              <w:rPr>
                <w:rFonts w:eastAsia="Times New Roman"/>
                <w:color w:val="000000"/>
                <w:vertAlign w:val="subscript"/>
              </w:rPr>
              <w:t>max,25</w:t>
            </w:r>
            <w:r w:rsidRPr="00771C52">
              <w:rPr>
                <w:rFonts w:eastAsia="Times New Roman"/>
                <w:i/>
                <w:iCs/>
                <w:color w:val="000000"/>
              </w:rPr>
              <w:t>N</w:t>
            </w:r>
            <w:r w:rsidRPr="00771C52">
              <w:rPr>
                <w:rFonts w:eastAsia="Times New Roman"/>
                <w:color w:val="000000"/>
                <w:vertAlign w:val="subscript"/>
              </w:rPr>
              <w:t>cyt</w:t>
            </w:r>
            <w:r w:rsidRPr="00771C52">
              <w:rPr>
                <w:rFonts w:eastAsia="Times New Roman"/>
                <w:color w:val="000000"/>
              </w:rPr>
              <w:t xml:space="preserve"> / </w:t>
            </w:r>
            <w:proofErr w:type="spellStart"/>
            <w:r w:rsidRPr="00771C52">
              <w:rPr>
                <w:rFonts w:eastAsia="Times New Roman"/>
                <w:i/>
                <w:iCs/>
                <w:color w:val="000000"/>
              </w:rPr>
              <w:t>j</w:t>
            </w:r>
            <w:r w:rsidRPr="00771C52">
              <w:rPr>
                <w:rFonts w:eastAsia="Times New Roman"/>
                <w:color w:val="000000"/>
                <w:vertAlign w:val="subscript"/>
              </w:rPr>
              <w:t>mc</w:t>
            </w:r>
            <w:proofErr w:type="spellEnd"/>
          </w:p>
        </w:tc>
        <w:tc>
          <w:tcPr>
            <w:tcW w:w="4675" w:type="dxa"/>
          </w:tcPr>
          <w:p w14:paraId="08E017F1" w14:textId="67869ACE" w:rsidR="00C22725" w:rsidRPr="00771C52" w:rsidRDefault="00C22725" w:rsidP="00B05AC4">
            <w:pPr>
              <w:spacing w:line="480" w:lineRule="auto"/>
              <w:contextualSpacing/>
              <w:jc w:val="right"/>
              <w:rPr>
                <w:rFonts w:eastAsia="Times New Roman"/>
                <w:color w:val="000000"/>
              </w:rPr>
            </w:pPr>
            <w:r w:rsidRPr="00771C52">
              <w:rPr>
                <w:rFonts w:eastAsia="Times New Roman"/>
                <w:color w:val="000000"/>
              </w:rPr>
              <w:t>(</w:t>
            </w:r>
            <w:r w:rsidR="008A5EC2">
              <w:rPr>
                <w:rFonts w:eastAsia="Times New Roman"/>
                <w:color w:val="000000"/>
              </w:rPr>
              <w:t>9</w:t>
            </w:r>
            <w:r w:rsidRPr="00771C52">
              <w:rPr>
                <w:rFonts w:eastAsia="Times New Roman"/>
                <w:color w:val="000000"/>
              </w:rPr>
              <w:t>)</w:t>
            </w:r>
          </w:p>
        </w:tc>
      </w:tr>
    </w:tbl>
    <w:p w14:paraId="7935ACB1" w14:textId="25A7450D" w:rsidR="00361685" w:rsidRPr="00771C52" w:rsidRDefault="00361685" w:rsidP="00B05AC4">
      <w:pPr>
        <w:spacing w:line="480" w:lineRule="auto"/>
        <w:contextualSpacing/>
        <w:rPr>
          <w:rFonts w:eastAsia="Times New Roman"/>
        </w:rPr>
      </w:pPr>
      <w:r w:rsidRPr="00771C52">
        <w:rPr>
          <w:rFonts w:eastAsia="Times New Roman"/>
          <w:color w:val="000000"/>
        </w:rPr>
        <w:t xml:space="preserve">where </w:t>
      </w:r>
      <w:proofErr w:type="spellStart"/>
      <w:r w:rsidRPr="00771C52">
        <w:rPr>
          <w:rFonts w:eastAsia="Times New Roman"/>
          <w:i/>
          <w:iCs/>
          <w:color w:val="000000"/>
        </w:rPr>
        <w:t>N</w:t>
      </w:r>
      <w:r w:rsidRPr="00771C52">
        <w:rPr>
          <w:rFonts w:eastAsia="Times New Roman"/>
          <w:color w:val="000000"/>
          <w:vertAlign w:val="subscript"/>
        </w:rPr>
        <w:t>cyt</w:t>
      </w:r>
      <w:proofErr w:type="spellEnd"/>
      <w:r w:rsidRPr="00771C52">
        <w:rPr>
          <w:rFonts w:eastAsia="Times New Roman"/>
          <w:color w:val="000000"/>
        </w:rPr>
        <w:t xml:space="preserve"> is the nitrogen investment in bioenergetics (0.124 g N (</w:t>
      </w:r>
      <w:proofErr w:type="spellStart"/>
      <w:r w:rsidRPr="00771C52">
        <w:rPr>
          <w:rFonts w:eastAsia="Times New Roman"/>
          <w:color w:val="000000"/>
        </w:rPr>
        <w:t>μmol</w:t>
      </w:r>
      <w:proofErr w:type="spellEnd"/>
      <w:r w:rsidRPr="00771C52">
        <w:rPr>
          <w:rFonts w:eastAsia="Times New Roman"/>
          <w:color w:val="000000"/>
        </w:rPr>
        <w:t xml:space="preserve"> cyt</w:t>
      </w:r>
      <w:r w:rsidR="000C4651" w:rsidRPr="00771C52">
        <w:rPr>
          <w:rFonts w:eastAsia="Times New Roman"/>
          <w:color w:val="000000"/>
        </w:rPr>
        <w:t>ochrome</w:t>
      </w:r>
      <w:r w:rsidRPr="00771C52">
        <w:rPr>
          <w:rFonts w:eastAsia="Times New Roman"/>
          <w:color w:val="000000"/>
        </w:rPr>
        <w:t xml:space="preserve"> f)</w:t>
      </w:r>
      <w:r w:rsidR="000C4651" w:rsidRPr="00771C52">
        <w:rPr>
          <w:rFonts w:eastAsia="Times New Roman"/>
          <w:color w:val="000000"/>
          <w:vertAlign w:val="superscript"/>
        </w:rPr>
        <w:t>-1</w:t>
      </w:r>
      <w:r w:rsidRPr="00771C52">
        <w:rPr>
          <w:rFonts w:eastAsia="Times New Roman"/>
          <w:color w:val="000000"/>
        </w:rPr>
        <w:t xml:space="preserve">) and </w:t>
      </w:r>
      <w:proofErr w:type="spellStart"/>
      <w:r w:rsidRPr="00771C52">
        <w:rPr>
          <w:rFonts w:eastAsia="Times New Roman"/>
          <w:i/>
          <w:iCs/>
          <w:color w:val="000000"/>
        </w:rPr>
        <w:t>j</w:t>
      </w:r>
      <w:r w:rsidRPr="00771C52">
        <w:rPr>
          <w:rFonts w:eastAsia="Times New Roman"/>
          <w:color w:val="000000"/>
          <w:vertAlign w:val="subscript"/>
        </w:rPr>
        <w:t>mc</w:t>
      </w:r>
      <w:proofErr w:type="spellEnd"/>
      <w:r w:rsidRPr="00771C52">
        <w:rPr>
          <w:rFonts w:eastAsia="Times New Roman"/>
          <w:color w:val="000000"/>
        </w:rPr>
        <w:t xml:space="preserve"> is the activity of electron transport at 25°C (156 </w:t>
      </w:r>
      <w:proofErr w:type="spellStart"/>
      <w:r w:rsidRPr="00771C52">
        <w:rPr>
          <w:rFonts w:eastAsia="Times New Roman"/>
          <w:color w:val="000000"/>
        </w:rPr>
        <w:t>μmol</w:t>
      </w:r>
      <w:proofErr w:type="spellEnd"/>
      <w:r w:rsidRPr="00771C52">
        <w:rPr>
          <w:rFonts w:eastAsia="Times New Roman"/>
          <w:color w:val="000000"/>
        </w:rPr>
        <w:t xml:space="preserve"> e</w:t>
      </w:r>
      <w:r w:rsidR="000C4651" w:rsidRPr="00771C52">
        <w:rPr>
          <w:rFonts w:eastAsia="Times New Roman"/>
          <w:color w:val="000000"/>
        </w:rPr>
        <w:t>lectrons</w:t>
      </w:r>
      <w:r w:rsidRPr="00771C52">
        <w:rPr>
          <w:rFonts w:eastAsia="Times New Roman"/>
          <w:color w:val="000000"/>
        </w:rPr>
        <w:t xml:space="preserve"> (</w:t>
      </w:r>
      <w:proofErr w:type="spellStart"/>
      <w:r w:rsidRPr="00771C52">
        <w:rPr>
          <w:rFonts w:eastAsia="Times New Roman"/>
          <w:color w:val="000000"/>
        </w:rPr>
        <w:t>μmol</w:t>
      </w:r>
      <w:proofErr w:type="spellEnd"/>
      <w:r w:rsidRPr="00771C52">
        <w:rPr>
          <w:rFonts w:eastAsia="Times New Roman"/>
          <w:color w:val="000000"/>
        </w:rPr>
        <w:t xml:space="preserve"> cyt</w:t>
      </w:r>
      <w:r w:rsidR="000C4651" w:rsidRPr="00771C52">
        <w:rPr>
          <w:rFonts w:eastAsia="Times New Roman"/>
          <w:color w:val="000000"/>
        </w:rPr>
        <w:t>ochrome</w:t>
      </w:r>
      <w:r w:rsidRPr="00771C52">
        <w:rPr>
          <w:rFonts w:eastAsia="Times New Roman"/>
          <w:color w:val="000000"/>
        </w:rPr>
        <w:t xml:space="preserve"> f</w:t>
      </w:r>
      <w:r w:rsidR="00226FA7" w:rsidRPr="00771C52">
        <w:rPr>
          <w:rFonts w:eastAsia="Times New Roman"/>
          <w:color w:val="000000"/>
        </w:rPr>
        <w:t xml:space="preserve"> </w:t>
      </w:r>
      <w:r w:rsidRPr="00771C52">
        <w:rPr>
          <w:rFonts w:eastAsia="Times New Roman"/>
          <w:color w:val="000000"/>
        </w:rPr>
        <w:t>*</w:t>
      </w:r>
      <w:r w:rsidR="00226FA7" w:rsidRPr="00771C52">
        <w:rPr>
          <w:rFonts w:eastAsia="Times New Roman"/>
          <w:color w:val="000000"/>
        </w:rPr>
        <w:t xml:space="preserve"> </w:t>
      </w:r>
      <w:r w:rsidRPr="00771C52">
        <w:rPr>
          <w:rFonts w:eastAsia="Times New Roman"/>
          <w:color w:val="000000"/>
        </w:rPr>
        <w:t>s</w:t>
      </w:r>
      <w:r w:rsidR="000C4651" w:rsidRPr="00771C52">
        <w:rPr>
          <w:rFonts w:eastAsia="Times New Roman"/>
          <w:color w:val="000000"/>
        </w:rPr>
        <w:t>econds</w:t>
      </w:r>
      <w:r w:rsidRPr="00771C52">
        <w:rPr>
          <w:rFonts w:eastAsia="Times New Roman"/>
          <w:color w:val="000000"/>
        </w:rPr>
        <w:t>)</w:t>
      </w:r>
      <w:r w:rsidRPr="00771C52">
        <w:rPr>
          <w:rFonts w:eastAsia="Times New Roman"/>
          <w:color w:val="000000"/>
          <w:vertAlign w:val="superscript"/>
        </w:rPr>
        <w:t>−1</w:t>
      </w:r>
      <w:r w:rsidRPr="00771C52">
        <w:rPr>
          <w:rFonts w:eastAsia="Times New Roman"/>
          <w:color w:val="000000"/>
        </w:rPr>
        <w:t xml:space="preserve"> </w:t>
      </w:r>
      <w:r w:rsidR="0078503B">
        <w:rPr>
          <w:rFonts w:eastAsia="Times New Roman"/>
          <w:color w:val="000000"/>
        </w:rPr>
        <w:fldChar w:fldCharType="begin" w:fldLock="1"/>
      </w:r>
      <w:r w:rsidR="0078503B">
        <w:rPr>
          <w:rFonts w:eastAsia="Times New Roman"/>
          <w:color w:val="000000"/>
        </w:rPr>
        <w:instrText>ADDIN CSL_CITATION {"citationItems":[{"id":"ITEM-1","itemData":{"DOI":"10.1046/j.1365-3040.1997.d01-133.x","ISSN":"1365-3040","abstract":"A process-based leaf gas exchange model for C3 plants was developed which specifically describes the effects observed along light gradients of shifting nitrogen investment in carboxylation and bioenergetics and modified leaf thickness due to altered stacking of photosynthetic units. The model was parametrized for the late-successional, shade-tolerant deciduous species Acer saccharum Marsh. The specific activity of ribulose-1,5-bisphosphate carboxylase (Rubisco) and the maximum photosynthetic electron transport rate per unit cytochrome f (cyt f) were used as indices that vary proportionally with nitrogen investment in the capacities for carboxylation and electron transport. Rubisco and cyt f per unit leaf area are related in the model to leaf dry mass per area (MA), leaf nitrogen content per unit leaf dry mass (Nm), and partitioning coefficients for leaf nitrogen in Rubisco (PR) and in bioenergetics (PB). These partitioning coefficients are estimated from characteristic response curves of photosynthesis along with information on lear structure and composition. While PR and PB determine the light-saturated value of photosynthesis, the fraction of leaf nitrogen in thylakoid light-harvesting components (PL) and the ratio of leaf chlorophyll to leaf nitrogen invested in light harvesting (CB), which is dependent on thylakoid stoichiometry, determine the initial photosynthetic light utilization efficiency in the model. Carbon loss due to mitochondrial respiration, which also changes along light gradients, was considered to vary in proportion with carboxylation capacity. Key model parameters - Nm, PR, PB, PLCB and stomatal sensitivity with respect to changes in net photosynthesis (Gr) – were examined as a function of MA, which is linearly related to irradiance during growth of the leaves. The results of the analysis applied to A. saccharum indicate that PB and PR increase, and Gf, PL and CB decrease with increasing MA. As a result of these effects of irradiaiice on nitrogen partitioning, the slope of the light-saturated net photosynthesis rate per unit leaf dry mass (Ammax) versus Nm relationship increased with increasing growth irradiance in mid-season. Furthermore, the nitrogen partitioning coefficients as well as the slopes of Ammax versus Nm were independent of season, except during development of the leaf photosynthetic apparatus. Simulations revealed that the acclimation to high light increased Ammax by 40% with respect to the low light regime. However, l…","author":[{"dropping-particle":"","family":"Niinemets","given":"Ülo","non-dropping-particle":"","parse-names":false,"suffix":""},{"dropping-particle":"","family":"Tenhunen","given":"John D","non-dropping-particle":"","parse-names":false,"suffix":""}],"container-title":"Plant, Cell &amp; Environment","id":"ITEM-1","issue":"7","issued":{"date-parts":[["1997","7","1"]]},"page":"845-866","publisher":"Blackwell Publishing Ltd","title":"A model separating leaf structural and physiological effects on carbon gain along light gradients for the shade-tolerant species Acer saccharum","type":"article-journal","volume":"20"},"uris":["http://www.mendeley.com/documents/?uuid=deb8eb4b-245e-4c42-a7f6-0b8ebcc9c479"]}],"mendeley":{"formattedCitation":"(Niinemets &amp; Tenhunen, 1997)","plainTextFormattedCitation":"(Niinemets &amp; Tenhunen, 1997)","previouslyFormattedCitation":"(Niinemets &amp; Tenhunen, 1997)"},"properties":{"noteIndex":0},"schema":"https://github.com/citation-style-language/schema/raw/master/csl-citation.json"}</w:instrText>
      </w:r>
      <w:r w:rsidR="0078503B">
        <w:rPr>
          <w:rFonts w:eastAsia="Times New Roman"/>
          <w:color w:val="000000"/>
        </w:rPr>
        <w:fldChar w:fldCharType="separate"/>
      </w:r>
      <w:r w:rsidR="0078503B" w:rsidRPr="0078503B">
        <w:rPr>
          <w:rFonts w:eastAsia="Times New Roman"/>
          <w:noProof/>
          <w:color w:val="000000"/>
        </w:rPr>
        <w:t>(Niinemets &amp; Tenhunen, 1997)</w:t>
      </w:r>
      <w:r w:rsidR="0078503B">
        <w:rPr>
          <w:rFonts w:eastAsia="Times New Roman"/>
          <w:color w:val="000000"/>
        </w:rPr>
        <w:fldChar w:fldCharType="end"/>
      </w:r>
      <w:r w:rsidRPr="00771C52">
        <w:rPr>
          <w:rFonts w:eastAsia="Times New Roman"/>
          <w:color w:val="000000"/>
        </w:rPr>
        <w:t xml:space="preserve">. </w:t>
      </w:r>
      <w:r w:rsidRPr="00771C52">
        <w:rPr>
          <w:rFonts w:eastAsia="Times New Roman"/>
          <w:i/>
          <w:iCs/>
          <w:color w:val="000000"/>
        </w:rPr>
        <w:t>N</w:t>
      </w:r>
      <w:r w:rsidRPr="00771C52">
        <w:rPr>
          <w:rFonts w:eastAsia="Times New Roman"/>
          <w:color w:val="000000"/>
          <w:vertAlign w:val="subscript"/>
        </w:rPr>
        <w:t>PEP</w:t>
      </w:r>
      <w:r w:rsidRPr="00771C52">
        <w:rPr>
          <w:rFonts w:eastAsia="Times New Roman"/>
          <w:color w:val="000000"/>
        </w:rPr>
        <w:t xml:space="preserve"> was calculated in a similar manner to </w:t>
      </w:r>
      <w:proofErr w:type="spellStart"/>
      <w:r w:rsidRPr="00771C52">
        <w:rPr>
          <w:rFonts w:eastAsia="Times New Roman"/>
          <w:i/>
          <w:iCs/>
          <w:color w:val="000000"/>
        </w:rPr>
        <w:t>N</w:t>
      </w:r>
      <w:r w:rsidRPr="00771C52">
        <w:rPr>
          <w:rFonts w:eastAsia="Times New Roman"/>
          <w:color w:val="000000"/>
          <w:vertAlign w:val="subscript"/>
        </w:rPr>
        <w:t>Rubisco</w:t>
      </w:r>
      <w:proofErr w:type="spellEnd"/>
      <w:r w:rsidRPr="00771C52">
        <w:rPr>
          <w:rFonts w:eastAsia="Times New Roman"/>
          <w:color w:val="000000"/>
        </w:rPr>
        <w:t>, but with PEP-specific constants: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2725" w:rsidRPr="00771C52" w14:paraId="586ADE5A" w14:textId="77777777" w:rsidTr="00493741">
        <w:tc>
          <w:tcPr>
            <w:tcW w:w="4675" w:type="dxa"/>
          </w:tcPr>
          <w:p w14:paraId="4E6EE6B0" w14:textId="4522A421" w:rsidR="00C22725" w:rsidRPr="00771C52" w:rsidRDefault="00C22725" w:rsidP="00B05AC4">
            <w:pPr>
              <w:spacing w:line="480" w:lineRule="auto"/>
              <w:contextualSpacing/>
              <w:rPr>
                <w:rFonts w:eastAsia="Times New Roman"/>
                <w:i/>
                <w:iCs/>
                <w:color w:val="000000"/>
              </w:rPr>
            </w:pPr>
            <w:r w:rsidRPr="00771C52">
              <w:rPr>
                <w:rFonts w:eastAsia="Times New Roman"/>
                <w:i/>
                <w:iCs/>
                <w:color w:val="000000"/>
              </w:rPr>
              <w:t>N</w:t>
            </w:r>
            <w:r w:rsidRPr="00771C52">
              <w:rPr>
                <w:rFonts w:eastAsia="Times New Roman"/>
                <w:color w:val="000000"/>
                <w:vertAlign w:val="subscript"/>
              </w:rPr>
              <w:t>PEP</w:t>
            </w:r>
            <w:r w:rsidR="00C64CEB" w:rsidRPr="00771C52">
              <w:rPr>
                <w:rFonts w:eastAsia="Times New Roman"/>
                <w:color w:val="000000"/>
              </w:rPr>
              <w:t xml:space="preserve"> </w:t>
            </w:r>
            <w:r w:rsidRPr="00771C52">
              <w:rPr>
                <w:rFonts w:eastAsia="Times New Roman"/>
                <w:color w:val="000000"/>
              </w:rPr>
              <w:t xml:space="preserve">= </w:t>
            </w:r>
            <w:r w:rsidRPr="00771C52">
              <w:rPr>
                <w:rFonts w:eastAsia="Times New Roman"/>
                <w:i/>
                <w:iCs/>
                <w:color w:val="000000"/>
              </w:rPr>
              <w:t>V</w:t>
            </w:r>
            <w:r w:rsidRPr="00771C52">
              <w:rPr>
                <w:rFonts w:eastAsia="Times New Roman"/>
                <w:color w:val="000000"/>
                <w:vertAlign w:val="subscript"/>
              </w:rPr>
              <w:t>pmax,25</w:t>
            </w:r>
            <w:r w:rsidRPr="00771C52">
              <w:rPr>
                <w:rFonts w:eastAsia="Times New Roman"/>
                <w:i/>
                <w:iCs/>
                <w:color w:val="000000"/>
              </w:rPr>
              <w:t>M</w:t>
            </w:r>
            <w:r w:rsidRPr="00771C52">
              <w:rPr>
                <w:rFonts w:eastAsia="Times New Roman"/>
                <w:color w:val="000000"/>
                <w:vertAlign w:val="subscript"/>
              </w:rPr>
              <w:t>p</w:t>
            </w:r>
            <w:r w:rsidRPr="00771C52">
              <w:rPr>
                <w:rFonts w:eastAsia="Times New Roman"/>
                <w:i/>
                <w:iCs/>
                <w:color w:val="000000"/>
              </w:rPr>
              <w:t>M</w:t>
            </w:r>
            <w:r w:rsidRPr="00771C52">
              <w:rPr>
                <w:rFonts w:eastAsia="Times New Roman"/>
                <w:color w:val="000000"/>
                <w:vertAlign w:val="subscript"/>
              </w:rPr>
              <w:t>n</w:t>
            </w:r>
            <w:r w:rsidRPr="00771C52">
              <w:rPr>
                <w:rFonts w:eastAsia="Times New Roman"/>
                <w:color w:val="000000"/>
              </w:rPr>
              <w:t>[</w:t>
            </w:r>
            <w:r w:rsidRPr="00771C52">
              <w:rPr>
                <w:rFonts w:eastAsia="Times New Roman"/>
                <w:i/>
                <w:iCs/>
                <w:color w:val="000000"/>
              </w:rPr>
              <w:t>N</w:t>
            </w:r>
            <w:r w:rsidRPr="00771C52">
              <w:rPr>
                <w:rFonts w:eastAsia="Times New Roman"/>
                <w:color w:val="000000"/>
                <w:vertAlign w:val="subscript"/>
              </w:rPr>
              <w:t>p</w:t>
            </w:r>
            <w:r w:rsidRPr="00771C52">
              <w:rPr>
                <w:rFonts w:eastAsia="Times New Roman"/>
                <w:color w:val="000000"/>
              </w:rPr>
              <w:t xml:space="preserve">] / </w:t>
            </w:r>
            <w:proofErr w:type="spellStart"/>
            <w:r w:rsidRPr="00771C52">
              <w:rPr>
                <w:rFonts w:eastAsia="Times New Roman"/>
                <w:i/>
                <w:iCs/>
                <w:color w:val="000000"/>
              </w:rPr>
              <w:t>k</w:t>
            </w:r>
            <w:r w:rsidRPr="00771C52">
              <w:rPr>
                <w:rFonts w:eastAsia="Times New Roman"/>
                <w:color w:val="000000"/>
                <w:vertAlign w:val="subscript"/>
              </w:rPr>
              <w:t>cat,p</w:t>
            </w:r>
            <w:r w:rsidRPr="00771C52">
              <w:rPr>
                <w:rFonts w:eastAsia="Times New Roman"/>
                <w:i/>
                <w:iCs/>
                <w:color w:val="000000"/>
              </w:rPr>
              <w:t>n</w:t>
            </w:r>
            <w:r w:rsidRPr="00771C52">
              <w:rPr>
                <w:rFonts w:eastAsia="Times New Roman"/>
                <w:color w:val="000000"/>
                <w:vertAlign w:val="subscript"/>
              </w:rPr>
              <w:t>p</w:t>
            </w:r>
            <w:proofErr w:type="spellEnd"/>
          </w:p>
        </w:tc>
        <w:tc>
          <w:tcPr>
            <w:tcW w:w="4675" w:type="dxa"/>
          </w:tcPr>
          <w:p w14:paraId="0F94BEDD" w14:textId="08294476" w:rsidR="00C22725" w:rsidRPr="00771C52" w:rsidRDefault="00C22725" w:rsidP="00B05AC4">
            <w:pPr>
              <w:spacing w:line="480" w:lineRule="auto"/>
              <w:contextualSpacing/>
              <w:jc w:val="right"/>
              <w:rPr>
                <w:rFonts w:eastAsia="Times New Roman"/>
                <w:color w:val="000000"/>
              </w:rPr>
            </w:pPr>
            <w:r w:rsidRPr="00771C52">
              <w:rPr>
                <w:rFonts w:eastAsia="Times New Roman"/>
                <w:color w:val="000000"/>
              </w:rPr>
              <w:t>(</w:t>
            </w:r>
            <w:r w:rsidR="008A5EC2" w:rsidRPr="00771C52">
              <w:rPr>
                <w:rFonts w:eastAsia="Times New Roman"/>
                <w:color w:val="000000"/>
              </w:rPr>
              <w:t>1</w:t>
            </w:r>
            <w:r w:rsidR="008A5EC2">
              <w:rPr>
                <w:rFonts w:eastAsia="Times New Roman"/>
                <w:color w:val="000000"/>
              </w:rPr>
              <w:t>0</w:t>
            </w:r>
            <w:r w:rsidRPr="00771C52">
              <w:rPr>
                <w:rFonts w:eastAsia="Times New Roman"/>
                <w:color w:val="000000"/>
              </w:rPr>
              <w:t>)</w:t>
            </w:r>
          </w:p>
        </w:tc>
      </w:tr>
    </w:tbl>
    <w:p w14:paraId="76D8D117" w14:textId="34E3B900" w:rsidR="00361685" w:rsidRPr="00771C52" w:rsidRDefault="00361685" w:rsidP="00B05AC4">
      <w:pPr>
        <w:spacing w:line="480" w:lineRule="auto"/>
        <w:contextualSpacing/>
        <w:rPr>
          <w:rFonts w:eastAsia="Times New Roman"/>
        </w:rPr>
      </w:pPr>
      <w:r w:rsidRPr="00771C52">
        <w:rPr>
          <w:rFonts w:eastAsia="Times New Roman"/>
          <w:color w:val="000000"/>
        </w:rPr>
        <w:t xml:space="preserve">where </w:t>
      </w:r>
      <w:proofErr w:type="spellStart"/>
      <w:r w:rsidRPr="00771C52">
        <w:rPr>
          <w:rFonts w:eastAsia="Times New Roman"/>
          <w:i/>
          <w:iCs/>
          <w:color w:val="000000"/>
        </w:rPr>
        <w:t>M</w:t>
      </w:r>
      <w:r w:rsidRPr="00771C52">
        <w:rPr>
          <w:rFonts w:eastAsia="Times New Roman"/>
          <w:color w:val="000000"/>
          <w:vertAlign w:val="subscript"/>
        </w:rPr>
        <w:t>p</w:t>
      </w:r>
      <w:proofErr w:type="spellEnd"/>
      <w:r w:rsidRPr="00771C52">
        <w:rPr>
          <w:rFonts w:eastAsia="Times New Roman"/>
          <w:color w:val="000000"/>
        </w:rPr>
        <w:t xml:space="preserve"> is the molecular mass of PEP, 0.41 g PEP (</w:t>
      </w:r>
      <w:proofErr w:type="spellStart"/>
      <w:r w:rsidRPr="00771C52">
        <w:rPr>
          <w:rFonts w:eastAsia="Times New Roman"/>
          <w:color w:val="000000"/>
        </w:rPr>
        <w:t>μmol</w:t>
      </w:r>
      <w:proofErr w:type="spellEnd"/>
      <w:r w:rsidRPr="00771C52">
        <w:rPr>
          <w:rFonts w:eastAsia="Times New Roman"/>
          <w:color w:val="000000"/>
        </w:rPr>
        <w:t xml:space="preserve"> PEP)</w:t>
      </w:r>
      <w:r w:rsidRPr="00771C52">
        <w:rPr>
          <w:rFonts w:eastAsia="Times New Roman"/>
          <w:color w:val="000000"/>
          <w:vertAlign w:val="superscript"/>
        </w:rPr>
        <w:t>−1</w:t>
      </w:r>
      <w:r w:rsidRPr="00771C52">
        <w:rPr>
          <w:rFonts w:eastAsia="Times New Roman"/>
          <w:color w:val="000000"/>
        </w:rPr>
        <w:t>; [</w:t>
      </w:r>
      <w:r w:rsidRPr="00771C52">
        <w:rPr>
          <w:rFonts w:eastAsia="Times New Roman"/>
          <w:i/>
          <w:iCs/>
          <w:color w:val="000000"/>
        </w:rPr>
        <w:t>N</w:t>
      </w:r>
      <w:r w:rsidRPr="00771C52">
        <w:rPr>
          <w:rFonts w:eastAsia="Times New Roman"/>
          <w:color w:val="000000"/>
          <w:vertAlign w:val="subscript"/>
        </w:rPr>
        <w:t>p</w:t>
      </w:r>
      <w:r w:rsidRPr="00771C52">
        <w:rPr>
          <w:rFonts w:eastAsia="Times New Roman"/>
          <w:color w:val="000000"/>
        </w:rPr>
        <w:t>] is the nitrogen concentration of PEP, assumed to be similar to Rubisco</w:t>
      </w:r>
      <w:r w:rsidR="0078503B">
        <w:rPr>
          <w:rFonts w:eastAsia="Times New Roman"/>
          <w:color w:val="000000"/>
        </w:rPr>
        <w:t xml:space="preserve"> </w:t>
      </w:r>
      <w:r w:rsidR="0078503B">
        <w:rPr>
          <w:rFonts w:eastAsia="Times New Roman"/>
          <w:color w:val="000000"/>
        </w:rPr>
        <w:fldChar w:fldCharType="begin" w:fldLock="1"/>
      </w:r>
      <w:r w:rsidR="0078503B">
        <w:rPr>
          <w:rFonts w:eastAsia="Times New Roman"/>
          <w:color w:val="000000"/>
        </w:rPr>
        <w:instrText>ADDIN CSL_CITATION {"citationItems":[{"id":"ITEM-1","itemData":{"ISSN":"0032-0889","author":[{"dropping-particle":"","family":"Sage","given":"Rowan F","non-dropping-particle":"","parse-names":false,"suffix":""},{"dropping-particle":"","family":"Pearcy","given":"Robert W","non-dropping-particle":"","parse-names":false,"suffix":""}],"container-title":"Plant physiology","id":"ITEM-1","issue":"3","issued":{"date-parts":[["1987"]]},"page":"959-963","publisher":"Am Soc Plant Biol","title":"The nitrogen use efficiency of C3 and C4 plants: II. Leaf nitrogen effects on the gas exchange characteristics of Chenopodium album (L.) and Amaranthus retroflexus (L.)","type":"article-journal","volume":"84"},"uris":["http://www.mendeley.com/documents/?uuid=bbd04dbf-d86c-4d45-8e56-86fe687dfc80"]}],"mendeley":{"formattedCitation":"(Sage &amp; Pearcy, 1987)","plainTextFormattedCitation":"(Sage &amp; Pearcy, 1987)","previouslyFormattedCitation":"(Sage &amp; Pearcy, 1987)"},"properties":{"noteIndex":0},"schema":"https://github.com/citation-style-language/schema/raw/master/csl-citation.json"}</w:instrText>
      </w:r>
      <w:r w:rsidR="0078503B">
        <w:rPr>
          <w:rFonts w:eastAsia="Times New Roman"/>
          <w:color w:val="000000"/>
        </w:rPr>
        <w:fldChar w:fldCharType="separate"/>
      </w:r>
      <w:r w:rsidR="0078503B" w:rsidRPr="0078503B">
        <w:rPr>
          <w:rFonts w:eastAsia="Times New Roman"/>
          <w:noProof/>
          <w:color w:val="000000"/>
        </w:rPr>
        <w:t>(Sage &amp; Pearcy, 1987)</w:t>
      </w:r>
      <w:r w:rsidR="0078503B">
        <w:rPr>
          <w:rFonts w:eastAsia="Times New Roman"/>
          <w:color w:val="000000"/>
        </w:rPr>
        <w:fldChar w:fldCharType="end"/>
      </w:r>
      <w:r w:rsidRPr="00771C52">
        <w:rPr>
          <w:rFonts w:eastAsia="Times New Roman"/>
          <w:color w:val="000000"/>
        </w:rPr>
        <w:t xml:space="preserve">, 0.0144 mol </w:t>
      </w:r>
      <w:r w:rsidR="00226FA7" w:rsidRPr="00771C52">
        <w:rPr>
          <w:rFonts w:eastAsia="Times New Roman"/>
          <w:color w:val="000000"/>
        </w:rPr>
        <w:t xml:space="preserve">N </w:t>
      </w:r>
      <w:r w:rsidRPr="00771C52">
        <w:rPr>
          <w:rFonts w:eastAsia="Times New Roman"/>
          <w:color w:val="000000"/>
        </w:rPr>
        <w:t>(g PEP)</w:t>
      </w:r>
      <w:r w:rsidRPr="00771C52">
        <w:rPr>
          <w:rFonts w:eastAsia="Times New Roman"/>
          <w:color w:val="000000"/>
          <w:vertAlign w:val="superscript"/>
        </w:rPr>
        <w:t>−1</w:t>
      </w:r>
      <w:r w:rsidRPr="00771C52">
        <w:rPr>
          <w:rFonts w:eastAsia="Times New Roman"/>
          <w:color w:val="000000"/>
        </w:rPr>
        <w:t xml:space="preserve">; </w:t>
      </w:r>
      <w:proofErr w:type="spellStart"/>
      <w:r w:rsidRPr="00771C52">
        <w:rPr>
          <w:rFonts w:eastAsia="Times New Roman"/>
          <w:i/>
          <w:iCs/>
          <w:color w:val="000000"/>
        </w:rPr>
        <w:t>k</w:t>
      </w:r>
      <w:r w:rsidRPr="00771C52">
        <w:rPr>
          <w:rFonts w:eastAsia="Times New Roman"/>
          <w:color w:val="000000"/>
          <w:vertAlign w:val="subscript"/>
        </w:rPr>
        <w:t>cat</w:t>
      </w:r>
      <w:proofErr w:type="spellEnd"/>
      <w:r w:rsidRPr="00771C52">
        <w:rPr>
          <w:rFonts w:eastAsia="Times New Roman"/>
          <w:color w:val="000000"/>
        </w:rPr>
        <w:t xml:space="preserve"> is the catalytic turnover at 25°C, 5,440,000 </w:t>
      </w:r>
      <w:proofErr w:type="spellStart"/>
      <w:r w:rsidRPr="00771C52">
        <w:rPr>
          <w:rFonts w:eastAsia="Times New Roman"/>
          <w:color w:val="000000"/>
        </w:rPr>
        <w:t>μmol</w:t>
      </w:r>
      <w:proofErr w:type="spellEnd"/>
      <w:r w:rsidRPr="00771C52">
        <w:rPr>
          <w:rFonts w:eastAsia="Times New Roman"/>
          <w:color w:val="000000"/>
        </w:rPr>
        <w:t xml:space="preserve"> CO</w:t>
      </w:r>
      <w:r w:rsidRPr="00771C52">
        <w:rPr>
          <w:rFonts w:eastAsia="Times New Roman"/>
          <w:color w:val="000000"/>
          <w:vertAlign w:val="subscript"/>
        </w:rPr>
        <w:t>2</w:t>
      </w:r>
      <w:r w:rsidRPr="00771C52">
        <w:rPr>
          <w:rFonts w:eastAsia="Times New Roman"/>
          <w:color w:val="000000"/>
        </w:rPr>
        <w:t xml:space="preserve"> (mol Rubisco sites</w:t>
      </w:r>
      <w:r w:rsidR="00226FA7" w:rsidRPr="00771C52">
        <w:rPr>
          <w:rFonts w:eastAsia="Times New Roman"/>
          <w:color w:val="000000"/>
        </w:rPr>
        <w:t xml:space="preserve"> </w:t>
      </w:r>
      <w:r w:rsidRPr="00771C52">
        <w:rPr>
          <w:rFonts w:eastAsia="Times New Roman"/>
          <w:color w:val="000000"/>
        </w:rPr>
        <w:t>*</w:t>
      </w:r>
      <w:r w:rsidR="00226FA7" w:rsidRPr="00771C52">
        <w:rPr>
          <w:rFonts w:eastAsia="Times New Roman"/>
          <w:color w:val="000000"/>
        </w:rPr>
        <w:t xml:space="preserve"> </w:t>
      </w:r>
      <w:r w:rsidRPr="00771C52">
        <w:rPr>
          <w:rFonts w:eastAsia="Times New Roman"/>
          <w:color w:val="000000"/>
        </w:rPr>
        <w:t>seconds)</w:t>
      </w:r>
      <w:r w:rsidRPr="00771C52">
        <w:rPr>
          <w:rFonts w:eastAsia="Times New Roman"/>
          <w:color w:val="000000"/>
          <w:vertAlign w:val="superscript"/>
        </w:rPr>
        <w:t>−1</w:t>
      </w:r>
      <w:r w:rsidRPr="00771C52">
        <w:rPr>
          <w:rFonts w:eastAsia="Times New Roman"/>
          <w:color w:val="000000"/>
          <w:vertAlign w:val="subscript"/>
        </w:rPr>
        <w:t xml:space="preserve"> </w:t>
      </w:r>
      <w:r w:rsidR="0078503B">
        <w:rPr>
          <w:rFonts w:eastAsia="Times New Roman"/>
          <w:color w:val="000000"/>
        </w:rPr>
        <w:fldChar w:fldCharType="begin" w:fldLock="1"/>
      </w:r>
      <w:r w:rsidR="0078503B">
        <w:rPr>
          <w:rFonts w:eastAsia="Times New Roman"/>
          <w:color w:val="000000"/>
        </w:rPr>
        <w:instrText>ADDIN CSL_CITATION {"citationItems":[{"id":"ITEM-1","itemData":{"ISSN":"0032-0889","author":[{"dropping-particle":"","family":"Boyd","given":"Ryan A","non-dropping-particle":"","parse-names":false,"suffix":""},{"dropping-particle":"","family":"Gandin","given":"Anthony","non-dropping-particle":"","parse-names":false,"suffix":""},{"dropping-particle":"","family":"Cousins","given":"Asaph B","non-dropping-particle":"","parse-names":false,"suffix":""}],"container-title":"Plant Physiology","id":"ITEM-1","issue":"3","issued":{"date-parts":[["2015"]]},"page":"1850-1861","publisher":"Am Soc Plant Biol","title":"Temperature responses of C4 photosynthesis: biochemical analysis of Rubisco, phosphoenolpyruvate carboxylase, and carbonic anhydrase in Setaria viridis","type":"article-journal","volume":"169"},"uris":["http://www.mendeley.com/documents/?uuid=badd4db5-cca1-4ef2-9b59-30de70df1626"]}],"mendeley":{"formattedCitation":"(Boyd &lt;i&gt;et al.&lt;/i&gt;, 2015)","plainTextFormattedCitation":"(Boyd et al., 2015)","previouslyFormattedCitation":"(Boyd &lt;i&gt;et al.&lt;/i&gt;, 2015)"},"properties":{"noteIndex":0},"schema":"https://github.com/citation-style-language/schema/raw/master/csl-citation.json"}</w:instrText>
      </w:r>
      <w:r w:rsidR="0078503B">
        <w:rPr>
          <w:rFonts w:eastAsia="Times New Roman"/>
          <w:color w:val="000000"/>
        </w:rPr>
        <w:fldChar w:fldCharType="separate"/>
      </w:r>
      <w:r w:rsidR="0078503B" w:rsidRPr="0078503B">
        <w:rPr>
          <w:rFonts w:eastAsia="Times New Roman"/>
          <w:noProof/>
          <w:color w:val="000000"/>
        </w:rPr>
        <w:t xml:space="preserve">(Boyd </w:t>
      </w:r>
      <w:r w:rsidR="0078503B" w:rsidRPr="0078503B">
        <w:rPr>
          <w:rFonts w:eastAsia="Times New Roman"/>
          <w:i/>
          <w:noProof/>
          <w:color w:val="000000"/>
        </w:rPr>
        <w:t>et al.</w:t>
      </w:r>
      <w:r w:rsidR="0078503B" w:rsidRPr="0078503B">
        <w:rPr>
          <w:rFonts w:eastAsia="Times New Roman"/>
          <w:noProof/>
          <w:color w:val="000000"/>
        </w:rPr>
        <w:t>, 2015)</w:t>
      </w:r>
      <w:r w:rsidR="0078503B">
        <w:rPr>
          <w:rFonts w:eastAsia="Times New Roman"/>
          <w:color w:val="000000"/>
        </w:rPr>
        <w:fldChar w:fldCharType="end"/>
      </w:r>
      <w:r w:rsidRPr="00771C52">
        <w:rPr>
          <w:rFonts w:eastAsia="Times New Roman"/>
          <w:color w:val="000000"/>
        </w:rPr>
        <w:t xml:space="preserve">; and </w:t>
      </w:r>
      <w:r w:rsidRPr="00771C52">
        <w:rPr>
          <w:rFonts w:eastAsia="Times New Roman"/>
          <w:i/>
          <w:iCs/>
          <w:color w:val="000000"/>
        </w:rPr>
        <w:t>n</w:t>
      </w:r>
      <w:r w:rsidRPr="00771C52">
        <w:rPr>
          <w:rFonts w:eastAsia="Times New Roman"/>
          <w:color w:val="000000"/>
          <w:vertAlign w:val="subscript"/>
        </w:rPr>
        <w:t>r</w:t>
      </w:r>
      <w:r w:rsidRPr="00771C52">
        <w:rPr>
          <w:rFonts w:eastAsia="Times New Roman"/>
          <w:color w:val="000000"/>
        </w:rPr>
        <w:t xml:space="preserve"> is the catalytic sites per mol PEP, assumed to be 2 mol </w:t>
      </w:r>
      <w:r w:rsidRPr="00771C52">
        <w:rPr>
          <w:rFonts w:eastAsia="Times New Roman"/>
          <w:color w:val="000000"/>
        </w:rPr>
        <w:lastRenderedPageBreak/>
        <w:t>sites (mol PEP)</w:t>
      </w:r>
      <w:r w:rsidRPr="00771C52">
        <w:rPr>
          <w:rFonts w:eastAsia="Times New Roman"/>
          <w:color w:val="000000"/>
          <w:vertAlign w:val="superscript"/>
        </w:rPr>
        <w:t>−1</w:t>
      </w:r>
      <w:r w:rsidRPr="00771C52">
        <w:rPr>
          <w:rFonts w:eastAsia="Times New Roman"/>
          <w:color w:val="000000"/>
        </w:rPr>
        <w:t>. We also calculated the nitrogen in structural tissue (</w:t>
      </w:r>
      <w:proofErr w:type="spellStart"/>
      <w:r w:rsidRPr="00771C52">
        <w:rPr>
          <w:rFonts w:eastAsia="Times New Roman"/>
          <w:i/>
          <w:iCs/>
          <w:color w:val="000000"/>
        </w:rPr>
        <w:t>N</w:t>
      </w:r>
      <w:r w:rsidRPr="00771C52">
        <w:rPr>
          <w:rFonts w:eastAsia="Times New Roman"/>
          <w:color w:val="000000"/>
          <w:vertAlign w:val="subscript"/>
        </w:rPr>
        <w:t>structure</w:t>
      </w:r>
      <w:proofErr w:type="spellEnd"/>
      <w:r w:rsidRPr="00771C52">
        <w:rPr>
          <w:rFonts w:eastAsia="Times New Roman"/>
          <w:color w:val="000000"/>
        </w:rPr>
        <w:t xml:space="preserve">) using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xml:space="preserve"> following the empirical approach described in </w:t>
      </w:r>
      <w:commentRangeStart w:id="33"/>
      <w:r w:rsidRPr="00771C52">
        <w:rPr>
          <w:rFonts w:eastAsia="Times New Roman"/>
          <w:color w:val="000000"/>
        </w:rPr>
        <w:t xml:space="preserve">Dong </w:t>
      </w:r>
      <w:r w:rsidRPr="00B05AC4">
        <w:rPr>
          <w:rFonts w:eastAsia="Times New Roman"/>
          <w:i/>
          <w:color w:val="000000"/>
        </w:rPr>
        <w:t xml:space="preserve">et al. </w:t>
      </w:r>
      <w:r w:rsidR="0078503B">
        <w:rPr>
          <w:rFonts w:eastAsia="Times New Roman"/>
          <w:color w:val="000000"/>
        </w:rPr>
        <w:fldChar w:fldCharType="begin" w:fldLock="1"/>
      </w:r>
      <w:r w:rsidR="009A5B56">
        <w:rPr>
          <w:rFonts w:eastAsia="Times New Roman"/>
          <w:color w:val="000000"/>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2017)","manualFormatting":"(2017)","plainTextFormattedCitation":"(Dong et al., 2017)","previouslyFormattedCitation":"(Dong &lt;i&gt;et al.&lt;/i&gt;, 2017)"},"properties":{"noteIndex":0},"schema":"https://github.com/citation-style-language/schema/raw/master/csl-citation.json"}</w:instrText>
      </w:r>
      <w:r w:rsidR="0078503B">
        <w:rPr>
          <w:rFonts w:eastAsia="Times New Roman"/>
          <w:color w:val="000000"/>
        </w:rPr>
        <w:fldChar w:fldCharType="separate"/>
      </w:r>
      <w:r w:rsidR="0078503B" w:rsidRPr="0078503B">
        <w:rPr>
          <w:rFonts w:eastAsia="Times New Roman"/>
          <w:noProof/>
          <w:color w:val="000000"/>
        </w:rPr>
        <w:t>(2017)</w:t>
      </w:r>
      <w:r w:rsidR="0078503B">
        <w:rPr>
          <w:rFonts w:eastAsia="Times New Roman"/>
          <w:color w:val="000000"/>
        </w:rPr>
        <w:fldChar w:fldCharType="end"/>
      </w:r>
      <w:r w:rsidRPr="00771C52">
        <w:rPr>
          <w:rFonts w:eastAsia="Times New Roman"/>
          <w:color w:val="000000"/>
        </w:rPr>
        <w:t>:</w:t>
      </w:r>
      <w:commentRangeEnd w:id="33"/>
      <w:r w:rsidR="0012381D">
        <w:rPr>
          <w:rStyle w:val="CommentReference"/>
        </w:rPr>
        <w:commentReference w:id="33"/>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2725" w:rsidRPr="00771C52" w14:paraId="24C85C41" w14:textId="77777777" w:rsidTr="00493741">
        <w:tc>
          <w:tcPr>
            <w:tcW w:w="4675" w:type="dxa"/>
          </w:tcPr>
          <w:p w14:paraId="16E11A22" w14:textId="7D270301" w:rsidR="00C22725" w:rsidRPr="00771C52" w:rsidRDefault="00C22725" w:rsidP="00B05AC4">
            <w:pPr>
              <w:spacing w:line="480" w:lineRule="auto"/>
              <w:contextualSpacing/>
              <w:rPr>
                <w:rFonts w:eastAsia="Times New Roman"/>
                <w:i/>
                <w:iCs/>
                <w:color w:val="000000"/>
              </w:rPr>
            </w:pPr>
            <w:proofErr w:type="spellStart"/>
            <w:r w:rsidRPr="00771C52">
              <w:rPr>
                <w:rFonts w:eastAsia="Times New Roman"/>
                <w:i/>
                <w:iCs/>
                <w:color w:val="000000"/>
              </w:rPr>
              <w:t>N</w:t>
            </w:r>
            <w:r w:rsidRPr="00771C52">
              <w:rPr>
                <w:rFonts w:eastAsia="Times New Roman"/>
                <w:color w:val="000000"/>
                <w:vertAlign w:val="subscript"/>
              </w:rPr>
              <w:t>structure</w:t>
            </w:r>
            <w:proofErr w:type="spellEnd"/>
            <w:r w:rsidRPr="00771C52">
              <w:rPr>
                <w:rFonts w:eastAsia="Times New Roman"/>
                <w:color w:val="000000"/>
              </w:rPr>
              <w:t xml:space="preserve"> = 10</w:t>
            </w:r>
            <w:r w:rsidRPr="00771C52">
              <w:rPr>
                <w:rFonts w:eastAsia="Times New Roman"/>
                <w:color w:val="000000"/>
                <w:vertAlign w:val="superscript"/>
              </w:rPr>
              <w:t>-2.67</w:t>
            </w:r>
            <w:r w:rsidRPr="00771C52">
              <w:rPr>
                <w:rFonts w:eastAsia="Times New Roman"/>
                <w:i/>
                <w:iCs/>
                <w:color w:val="000000"/>
              </w:rPr>
              <w:t>M</w:t>
            </w:r>
            <w:r w:rsidRPr="00771C52">
              <w:rPr>
                <w:rFonts w:eastAsia="Times New Roman"/>
                <w:color w:val="000000"/>
                <w:vertAlign w:val="subscript"/>
              </w:rPr>
              <w:t>area</w:t>
            </w:r>
            <w:r w:rsidRPr="00771C52">
              <w:rPr>
                <w:rFonts w:eastAsia="Times New Roman"/>
                <w:color w:val="000000"/>
                <w:vertAlign w:val="superscript"/>
              </w:rPr>
              <w:t>0.99</w:t>
            </w:r>
          </w:p>
        </w:tc>
        <w:tc>
          <w:tcPr>
            <w:tcW w:w="4675" w:type="dxa"/>
          </w:tcPr>
          <w:p w14:paraId="54B4525B" w14:textId="116FB4FC" w:rsidR="00C22725" w:rsidRPr="00771C52" w:rsidRDefault="00C22725" w:rsidP="00B05AC4">
            <w:pPr>
              <w:spacing w:line="480" w:lineRule="auto"/>
              <w:contextualSpacing/>
              <w:jc w:val="right"/>
              <w:rPr>
                <w:rFonts w:eastAsia="Times New Roman"/>
                <w:color w:val="000000"/>
              </w:rPr>
            </w:pPr>
            <w:r w:rsidRPr="00771C52">
              <w:rPr>
                <w:rFonts w:eastAsia="Times New Roman"/>
                <w:color w:val="000000"/>
              </w:rPr>
              <w:t>(</w:t>
            </w:r>
            <w:r w:rsidR="008A5EC2" w:rsidRPr="00771C52">
              <w:rPr>
                <w:rFonts w:eastAsia="Times New Roman"/>
                <w:color w:val="000000"/>
              </w:rPr>
              <w:t>1</w:t>
            </w:r>
            <w:r w:rsidR="008A5EC2">
              <w:rPr>
                <w:rFonts w:eastAsia="Times New Roman"/>
                <w:color w:val="000000"/>
              </w:rPr>
              <w:t>1</w:t>
            </w:r>
            <w:r w:rsidRPr="00771C52">
              <w:rPr>
                <w:rFonts w:eastAsia="Times New Roman"/>
                <w:color w:val="000000"/>
              </w:rPr>
              <w:t>)</w:t>
            </w:r>
          </w:p>
        </w:tc>
      </w:tr>
    </w:tbl>
    <w:p w14:paraId="2E6C127E" w14:textId="59A9EB68" w:rsidR="00361685" w:rsidRPr="00771C52" w:rsidRDefault="00361685" w:rsidP="00B05AC4">
      <w:pPr>
        <w:spacing w:line="480" w:lineRule="auto"/>
        <w:contextualSpacing/>
        <w:rPr>
          <w:rFonts w:eastAsia="Times New Roman"/>
        </w:rPr>
      </w:pPr>
      <w:r w:rsidRPr="00771C52">
        <w:rPr>
          <w:rFonts w:eastAsia="Times New Roman"/>
          <w:color w:val="000000"/>
        </w:rPr>
        <w:t xml:space="preserve">We then fit a second linear mixed effects model with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as the dependent variable and soil treatment variables (soil N treatment, soil P treatment, soil K</w:t>
      </w:r>
      <w:r w:rsidRPr="00771C52">
        <w:rPr>
          <w:rFonts w:eastAsia="Times New Roman"/>
          <w:color w:val="000000"/>
          <w:vertAlign w:val="subscript"/>
        </w:rPr>
        <w:t>+µ</w:t>
      </w:r>
      <w:r w:rsidRPr="00771C52">
        <w:rPr>
          <w:rFonts w:eastAsia="Times New Roman"/>
          <w:color w:val="000000"/>
        </w:rPr>
        <w:t xml:space="preserve"> treatment, and their respective interactions), predicted nitrogen components (</w:t>
      </w:r>
      <w:proofErr w:type="spellStart"/>
      <w:r w:rsidRPr="00771C52">
        <w:rPr>
          <w:rFonts w:eastAsia="Times New Roman"/>
          <w:i/>
          <w:iCs/>
          <w:color w:val="000000"/>
        </w:rPr>
        <w:t>N</w:t>
      </w:r>
      <w:r w:rsidRPr="00771C52">
        <w:rPr>
          <w:rFonts w:eastAsia="Times New Roman"/>
          <w:color w:val="000000"/>
          <w:vertAlign w:val="subscript"/>
        </w:rPr>
        <w:t>photo</w:t>
      </w:r>
      <w:proofErr w:type="spellEnd"/>
      <w:r w:rsidRPr="00771C52">
        <w:rPr>
          <w:rFonts w:eastAsia="Times New Roman"/>
          <w:color w:val="000000"/>
          <w:vertAlign w:val="subscript"/>
        </w:rPr>
        <w:t xml:space="preserve"> </w:t>
      </w:r>
      <w:r w:rsidRPr="00771C52">
        <w:rPr>
          <w:rFonts w:eastAsia="Times New Roman"/>
          <w:color w:val="000000"/>
        </w:rPr>
        <w:t xml:space="preserve">and </w:t>
      </w:r>
      <w:proofErr w:type="spellStart"/>
      <w:r w:rsidRPr="00771C52">
        <w:rPr>
          <w:rFonts w:eastAsia="Times New Roman"/>
          <w:i/>
          <w:iCs/>
          <w:color w:val="000000"/>
        </w:rPr>
        <w:t>N</w:t>
      </w:r>
      <w:r w:rsidRPr="00771C52">
        <w:rPr>
          <w:rFonts w:eastAsia="Times New Roman"/>
          <w:color w:val="000000"/>
          <w:vertAlign w:val="subscript"/>
        </w:rPr>
        <w:t>structure</w:t>
      </w:r>
      <w:proofErr w:type="spellEnd"/>
      <w:r w:rsidRPr="00771C52">
        <w:rPr>
          <w:rFonts w:eastAsia="Times New Roman"/>
          <w:color w:val="000000"/>
        </w:rPr>
        <w:t xml:space="preserve">), and species characteristics (photosynthetic pathway and whether the plant has the known capacity to biologically fix nitrogen) as fixed effects. Soil treatment and species characteristics were categorical fixed effects and predicted nitrogen components were continuous fixed effects in the model. Species identity, species identity by site, and species identity by site by block were included as categorical random intercept terms.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vertAlign w:val="subscript"/>
        </w:rPr>
        <w:t xml:space="preserve"> </w:t>
      </w:r>
      <w:r w:rsidRPr="00771C52">
        <w:rPr>
          <w:rFonts w:eastAsia="Times New Roman"/>
          <w:color w:val="000000"/>
        </w:rPr>
        <w:t>was natural log transformed to meet normality assumptions.</w:t>
      </w:r>
    </w:p>
    <w:p w14:paraId="030E4551" w14:textId="5B0F391B" w:rsidR="00361685" w:rsidRPr="00771C52" w:rsidRDefault="00361685" w:rsidP="00B05AC4">
      <w:pPr>
        <w:spacing w:line="480" w:lineRule="auto"/>
        <w:contextualSpacing/>
        <w:rPr>
          <w:rFonts w:eastAsia="Times New Roman"/>
        </w:rPr>
      </w:pPr>
      <w:commentRangeStart w:id="34"/>
      <w:r w:rsidRPr="00771C52">
        <w:rPr>
          <w:rFonts w:eastAsia="Times New Roman"/>
          <w:color w:val="000000"/>
        </w:rPr>
        <w:tab/>
        <w:t xml:space="preserve">To examine the response of </w:t>
      </w:r>
      <w:commentRangeStart w:id="35"/>
      <w:r w:rsidRPr="00771C52">
        <w:rPr>
          <w:rFonts w:eastAsia="Times New Roman"/>
          <w:color w:val="000000"/>
        </w:rPr>
        <w:t xml:space="preserve">AGB </w:t>
      </w:r>
      <w:commentRangeEnd w:id="35"/>
      <w:r w:rsidR="00361AA0">
        <w:rPr>
          <w:rStyle w:val="CommentReference"/>
        </w:rPr>
        <w:commentReference w:id="35"/>
      </w:r>
      <w:r w:rsidRPr="00771C52">
        <w:rPr>
          <w:rFonts w:eastAsia="Times New Roman"/>
          <w:color w:val="000000"/>
        </w:rPr>
        <w:t>to the soil treatments</w:t>
      </w:r>
      <w:r w:rsidR="00C93A3A">
        <w:rPr>
          <w:rFonts w:eastAsia="Times New Roman"/>
          <w:color w:val="000000"/>
        </w:rPr>
        <w:t xml:space="preserve"> (Aim 3)</w:t>
      </w:r>
      <w:r w:rsidRPr="00771C52">
        <w:rPr>
          <w:rFonts w:eastAsia="Times New Roman"/>
          <w:color w:val="000000"/>
        </w:rPr>
        <w:t xml:space="preserve">, we fit a third linear mixed effects models with AGB as the dependent variable. </w:t>
      </w:r>
      <w:r w:rsidR="00C93A3A">
        <w:rPr>
          <w:rFonts w:eastAsia="Times New Roman"/>
          <w:color w:val="000000"/>
        </w:rPr>
        <w:t>S</w:t>
      </w:r>
      <w:r w:rsidRPr="00771C52">
        <w:rPr>
          <w:rFonts w:eastAsia="Times New Roman"/>
          <w:color w:val="000000"/>
        </w:rPr>
        <w:t>oil treatment variables (soil N treatment, soil P treatment, soil K</w:t>
      </w:r>
      <w:r w:rsidRPr="00771C52">
        <w:rPr>
          <w:rFonts w:eastAsia="Times New Roman"/>
          <w:color w:val="000000"/>
          <w:vertAlign w:val="subscript"/>
        </w:rPr>
        <w:t>+µ</w:t>
      </w:r>
      <w:r w:rsidRPr="00771C52">
        <w:rPr>
          <w:rFonts w:eastAsia="Times New Roman"/>
          <w:color w:val="000000"/>
        </w:rPr>
        <w:t xml:space="preserve"> treatment, and their respective interactions) were included as independent categorical variables. Site and site by block were included as categorical random intercept terms. In both cases, dependent variables were natural log transformed to meet normality assumptions.</w:t>
      </w:r>
      <w:commentRangeEnd w:id="34"/>
      <w:r w:rsidR="00C7310E">
        <w:rPr>
          <w:rStyle w:val="CommentReference"/>
        </w:rPr>
        <w:commentReference w:id="34"/>
      </w:r>
    </w:p>
    <w:p w14:paraId="5585EA39" w14:textId="5D815BCB" w:rsidR="00361685" w:rsidRPr="00771C52" w:rsidRDefault="00361685" w:rsidP="00B05AC4">
      <w:pPr>
        <w:spacing w:line="480" w:lineRule="auto"/>
        <w:contextualSpacing/>
        <w:rPr>
          <w:rFonts w:eastAsia="Times New Roman"/>
        </w:rPr>
      </w:pPr>
      <w:r w:rsidRPr="00771C52">
        <w:rPr>
          <w:rFonts w:eastAsia="Times New Roman"/>
          <w:color w:val="000000"/>
        </w:rPr>
        <w:tab/>
        <w:t xml:space="preserve">In a final analysis, we explored the effect of soil nitrogen supply in relation to community nitrogen demand on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00C93A3A">
        <w:rPr>
          <w:rFonts w:eastAsia="Times New Roman"/>
          <w:color w:val="000000"/>
        </w:rPr>
        <w:t xml:space="preserve"> (Aim 4)</w:t>
      </w:r>
      <w:r w:rsidRPr="00771C52">
        <w:rPr>
          <w:rFonts w:eastAsia="Times New Roman"/>
          <w:color w:val="000000"/>
        </w:rPr>
        <w:t xml:space="preserve">. To do this, we calculated treatment type average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χ,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xml:space="preserve">, and AGB values for all plots at all sites. </w:t>
      </w:r>
      <w:commentRangeStart w:id="36"/>
      <w:r w:rsidRPr="00771C52">
        <w:rPr>
          <w:rFonts w:eastAsia="Times New Roman"/>
          <w:color w:val="000000"/>
        </w:rPr>
        <w:t>Within a site and P by K</w:t>
      </w:r>
      <w:r w:rsidRPr="00771C52">
        <w:rPr>
          <w:rFonts w:eastAsia="Times New Roman"/>
          <w:color w:val="000000"/>
          <w:vertAlign w:val="subscript"/>
        </w:rPr>
        <w:t>+µ</w:t>
      </w:r>
      <w:r w:rsidRPr="00771C52">
        <w:rPr>
          <w:rFonts w:eastAsia="Times New Roman"/>
          <w:color w:val="000000"/>
        </w:rPr>
        <w:t xml:space="preserve"> treatment</w:t>
      </w:r>
      <w:commentRangeEnd w:id="36"/>
      <w:r w:rsidR="0012381D">
        <w:rPr>
          <w:rStyle w:val="CommentReference"/>
        </w:rPr>
        <w:commentReference w:id="36"/>
      </w:r>
      <w:r w:rsidRPr="00771C52">
        <w:rPr>
          <w:rFonts w:eastAsia="Times New Roman"/>
          <w:color w:val="000000"/>
        </w:rPr>
        <w:t xml:space="preserve">, we calculated the percent change </w:t>
      </w:r>
      <w:del w:id="37" w:author="Peter A Wilfahrt" w:date="2021-07-21T14:54:00Z">
        <w:r w:rsidRPr="00771C52" w:rsidDel="0012381D">
          <w:rPr>
            <w:rFonts w:eastAsia="Times New Roman"/>
            <w:color w:val="000000"/>
          </w:rPr>
          <w:delText xml:space="preserve">in </w:delText>
        </w:r>
      </w:del>
      <w:r w:rsidRPr="00771C52">
        <w:rPr>
          <w:rFonts w:eastAsia="Times New Roman"/>
          <w:color w:val="000000"/>
        </w:rPr>
        <w:t xml:space="preserve">in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 χ (∆χ; %),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xml:space="preserve">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xml:space="preserve">; %), and AGB (∆AGB; %) from the added soil N plots to the ambient soil N plots. We used mean absolute deviation (Leys et al., 2013) to remove instances where any ∆ values were 3 times higher than the </w:t>
      </w:r>
      <w:r w:rsidR="007B0E7E">
        <w:rPr>
          <w:rFonts w:eastAsia="Times New Roman"/>
          <w:color w:val="000000"/>
        </w:rPr>
        <w:t xml:space="preserve">mean </w:t>
      </w:r>
      <w:r w:rsidR="007B0E7E">
        <w:rPr>
          <w:rFonts w:eastAsia="Times New Roman"/>
          <w:color w:val="000000"/>
        </w:rPr>
        <w:lastRenderedPageBreak/>
        <w:t>absolute deviation</w:t>
      </w:r>
      <w:r w:rsidRPr="00771C52">
        <w:rPr>
          <w:rFonts w:eastAsia="Times New Roman"/>
          <w:color w:val="000000"/>
        </w:rPr>
        <w:t>. We then fit a linear mixed effects model with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as the dependent variable and ∆AGB, ∆χ, ∆</w:t>
      </w:r>
      <w:proofErr w:type="spellStart"/>
      <w:r w:rsidRPr="00771C52">
        <w:rPr>
          <w:rFonts w:eastAsia="Times New Roman"/>
          <w:i/>
          <w:iCs/>
          <w:color w:val="000000"/>
        </w:rPr>
        <w:t>M</w:t>
      </w:r>
      <w:r w:rsidRPr="00771C52">
        <w:rPr>
          <w:rFonts w:eastAsia="Times New Roman"/>
          <w:color w:val="000000"/>
          <w:vertAlign w:val="subscript"/>
        </w:rPr>
        <w:t>area</w:t>
      </w:r>
      <w:proofErr w:type="spellEnd"/>
      <w:r w:rsidRPr="00771C52">
        <w:rPr>
          <w:rFonts w:eastAsia="Times New Roman"/>
          <w:color w:val="000000"/>
        </w:rPr>
        <w:t>, and their interactions were included as independent variables. Soil treatment variables (soil P treatment, soil K</w:t>
      </w:r>
      <w:r w:rsidRPr="00771C52">
        <w:rPr>
          <w:rFonts w:eastAsia="Times New Roman"/>
          <w:color w:val="000000"/>
          <w:vertAlign w:val="subscript"/>
        </w:rPr>
        <w:t>+µ</w:t>
      </w:r>
      <w:r w:rsidRPr="00771C52">
        <w:rPr>
          <w:rFonts w:eastAsia="Times New Roman"/>
          <w:color w:val="000000"/>
        </w:rPr>
        <w:t xml:space="preserve"> treatment, and their respective interactions) were also included as independent variables. Species identity, species identity by site, and species identity by site by block were included as categorical random intercept terms.</w:t>
      </w:r>
    </w:p>
    <w:p w14:paraId="0D777696" w14:textId="51E50F26" w:rsidR="00361685" w:rsidRPr="00771C52" w:rsidRDefault="00361685" w:rsidP="00B05AC4">
      <w:pPr>
        <w:spacing w:line="480" w:lineRule="auto"/>
        <w:contextualSpacing/>
        <w:rPr>
          <w:rFonts w:eastAsia="Times New Roman"/>
        </w:rPr>
      </w:pPr>
      <w:r w:rsidRPr="00771C52">
        <w:rPr>
          <w:rFonts w:eastAsia="Times New Roman"/>
          <w:color w:val="000000"/>
        </w:rPr>
        <w:tab/>
        <w:t>Throughout, all models were fit using the “</w:t>
      </w:r>
      <w:proofErr w:type="spellStart"/>
      <w:r w:rsidRPr="00771C52">
        <w:rPr>
          <w:rFonts w:eastAsia="Times New Roman"/>
          <w:color w:val="000000"/>
        </w:rPr>
        <w:t>lmer</w:t>
      </w:r>
      <w:proofErr w:type="spellEnd"/>
      <w:r w:rsidRPr="00771C52">
        <w:rPr>
          <w:rFonts w:eastAsia="Times New Roman"/>
          <w:color w:val="000000"/>
        </w:rPr>
        <w:t>” package</w:t>
      </w:r>
      <w:r w:rsidR="00403672">
        <w:rPr>
          <w:rFonts w:eastAsia="Times New Roman"/>
          <w:color w:val="000000"/>
        </w:rPr>
        <w:t xml:space="preserve"> </w:t>
      </w:r>
      <w:r w:rsidR="00403672">
        <w:rPr>
          <w:rFonts w:eastAsia="Times New Roman"/>
          <w:color w:val="000000"/>
        </w:rPr>
        <w:fldChar w:fldCharType="begin" w:fldLock="1"/>
      </w:r>
      <w:r w:rsidR="00250A39">
        <w:rPr>
          <w:rFonts w:eastAsia="Times New Roman"/>
          <w:color w:val="000000"/>
        </w:rPr>
        <w:instrText>ADDIN CSL_CITATION {"citationItems":[{"id":"ITEM-1","itemData":{"author":[{"dropping-particle":"","family":"Bates","given":"Douglas","non-dropping-particle":"","parse-names":false,"suffix":""},{"dropping-particle":"","family":"Mae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lme4","type":"article-journal","volume":"67"},"uris":["http://www.mendeley.com/documents/?uuid=a4cea1f3-7e8a-4dc4-a83b-1ef8d29dfed1"]}],"mendeley":{"formattedCitation":"(Bates &lt;i&gt;et al.&lt;/i&gt;, 2015)","plainTextFormattedCitation":"(Bates et al., 2015)","previouslyFormattedCitation":"(Bates &lt;i&gt;et al.&lt;/i&gt;, 2015)"},"properties":{"noteIndex":0},"schema":"https://github.com/citation-style-language/schema/raw/master/csl-citation.json"}</w:instrText>
      </w:r>
      <w:r w:rsidR="00403672">
        <w:rPr>
          <w:rFonts w:eastAsia="Times New Roman"/>
          <w:color w:val="000000"/>
        </w:rPr>
        <w:fldChar w:fldCharType="separate"/>
      </w:r>
      <w:r w:rsidR="00403672" w:rsidRPr="00403672">
        <w:rPr>
          <w:rFonts w:eastAsia="Times New Roman"/>
          <w:noProof/>
          <w:color w:val="000000"/>
        </w:rPr>
        <w:t xml:space="preserve">(Bates </w:t>
      </w:r>
      <w:r w:rsidR="00403672" w:rsidRPr="00403672">
        <w:rPr>
          <w:rFonts w:eastAsia="Times New Roman"/>
          <w:i/>
          <w:noProof/>
          <w:color w:val="000000"/>
        </w:rPr>
        <w:t>et al.</w:t>
      </w:r>
      <w:r w:rsidR="00403672" w:rsidRPr="00403672">
        <w:rPr>
          <w:rFonts w:eastAsia="Times New Roman"/>
          <w:noProof/>
          <w:color w:val="000000"/>
        </w:rPr>
        <w:t>, 2015)</w:t>
      </w:r>
      <w:r w:rsidR="00403672">
        <w:rPr>
          <w:rFonts w:eastAsia="Times New Roman"/>
          <w:color w:val="000000"/>
        </w:rPr>
        <w:fldChar w:fldCharType="end"/>
      </w:r>
      <w:r w:rsidRPr="00771C52">
        <w:rPr>
          <w:rFonts w:eastAsia="Times New Roman"/>
          <w:color w:val="000000"/>
        </w:rPr>
        <w:t xml:space="preserve"> </w:t>
      </w:r>
      <w:r w:rsidR="00403672">
        <w:rPr>
          <w:rFonts w:eastAsia="Times New Roman"/>
          <w:color w:val="000000"/>
        </w:rPr>
        <w:t>i</w:t>
      </w:r>
      <w:r w:rsidRPr="00771C52">
        <w:rPr>
          <w:rFonts w:eastAsia="Times New Roman"/>
          <w:color w:val="000000"/>
        </w:rPr>
        <w:t xml:space="preserve">n R version </w:t>
      </w:r>
      <w:r w:rsidR="003B11E5">
        <w:rPr>
          <w:rFonts w:eastAsia="Times New Roman"/>
          <w:color w:val="000000"/>
        </w:rPr>
        <w:t>4.0.5</w:t>
      </w:r>
      <w:r w:rsidRPr="00771C52">
        <w:rPr>
          <w:rFonts w:eastAsia="Times New Roman"/>
          <w:color w:val="000000"/>
        </w:rPr>
        <w:t xml:space="preserve"> </w:t>
      </w:r>
      <w:r w:rsidR="00250A39">
        <w:rPr>
          <w:rFonts w:eastAsia="Times New Roman"/>
          <w:color w:val="000000"/>
        </w:rPr>
        <w:fldChar w:fldCharType="begin" w:fldLock="1"/>
      </w:r>
      <w:r w:rsidR="00A23605">
        <w:rPr>
          <w:rFonts w:eastAsia="Times New Roman"/>
          <w:color w:val="000000"/>
        </w:rPr>
        <w:instrText>ADDIN CSL_CITATION {"citationItems":[{"id":"ITEM-1","itemData":{"author":[{"dropping-particle":"","family":"R Core Team","given":"","non-dropping-particle":"","parse-names":false,"suffix":""}],"id":"ITEM-1","issued":{"date-parts":[["2019"]]},"publisher-place":"Vienna, Austria","title":"R: A Language and Environment for Statistical Computing","type":"article"},"uris":["http://www.mendeley.com/documents/?uuid=4cb5526d-541c-4eab-8696-0f157e13af4e"]}],"mendeley":{"formattedCitation":"(R Core Team, 2019)","plainTextFormattedCitation":"(R Core Team, 2019)","previouslyFormattedCitation":"(R Core Team, 2019)"},"properties":{"noteIndex":0},"schema":"https://github.com/citation-style-language/schema/raw/master/csl-citation.json"}</w:instrText>
      </w:r>
      <w:r w:rsidR="00250A39">
        <w:rPr>
          <w:rFonts w:eastAsia="Times New Roman"/>
          <w:color w:val="000000"/>
        </w:rPr>
        <w:fldChar w:fldCharType="separate"/>
      </w:r>
      <w:r w:rsidR="00250A39" w:rsidRPr="00250A39">
        <w:rPr>
          <w:rFonts w:eastAsia="Times New Roman"/>
          <w:noProof/>
          <w:color w:val="000000"/>
        </w:rPr>
        <w:t>(R Core Team, 2019)</w:t>
      </w:r>
      <w:r w:rsidR="00250A39">
        <w:rPr>
          <w:rFonts w:eastAsia="Times New Roman"/>
          <w:color w:val="000000"/>
        </w:rPr>
        <w:fldChar w:fldCharType="end"/>
      </w:r>
      <w:r w:rsidRPr="00771C52">
        <w:rPr>
          <w:rFonts w:eastAsia="Times New Roman"/>
          <w:color w:val="000000"/>
        </w:rPr>
        <w:t>. We used Wald’s χ</w:t>
      </w:r>
      <w:r w:rsidRPr="00771C52">
        <w:rPr>
          <w:rFonts w:eastAsia="Times New Roman"/>
          <w:color w:val="000000"/>
          <w:vertAlign w:val="superscript"/>
        </w:rPr>
        <w:t>2</w:t>
      </w:r>
      <w:r w:rsidRPr="00771C52">
        <w:rPr>
          <w:rFonts w:eastAsia="Times New Roman"/>
          <w:color w:val="000000"/>
        </w:rPr>
        <w:t xml:space="preserve"> tests to test the statistical significance of each fixed effect term in the models using the “car” package</w:t>
      </w:r>
      <w:r w:rsidR="00250A39">
        <w:rPr>
          <w:rFonts w:eastAsia="Times New Roman"/>
          <w:color w:val="000000"/>
        </w:rPr>
        <w:t xml:space="preserve"> </w:t>
      </w:r>
      <w:r w:rsidR="00250A39">
        <w:rPr>
          <w:rFonts w:eastAsia="Times New Roman"/>
          <w:color w:val="000000"/>
        </w:rPr>
        <w:fldChar w:fldCharType="begin" w:fldLock="1"/>
      </w:r>
      <w:r w:rsidR="00250A39">
        <w:rPr>
          <w:rFonts w:eastAsia="Times New Roman"/>
          <w:color w:val="000000"/>
        </w:rPr>
        <w:instrText>ADDIN CSL_CITATION {"citationItems":[{"id":"ITEM-1","itemData":{"author":[{"dropping-particle":"","family":"Fox","given":"John","non-dropping-particle":"","parse-names":false,"suffix":""},{"dropping-particle":"","family":"Weisberg","given":"Sanford","non-dropping-particle":"","parse-names":false,"suffix":""}],"id":"ITEM-1","issued":{"date-parts":[["2011"]]},"publisher":"SAGE Publications, Inc.","publisher-place":"Thousand Oaks, CA","title":"An {R} Companion to Applied Regression, Second Edition","type":"article"},"uris":["http://www.mendeley.com/documents/?uuid=58e5b929-00b5-4a37-a895-3516e94c252f"]}],"mendeley":{"formattedCitation":"(Fox &amp; Weisberg, 2011)","plainTextFormattedCitation":"(Fox &amp; Weisberg, 2011)","previouslyFormattedCitation":"(Fox &amp; Weisberg, 2011)"},"properties":{"noteIndex":0},"schema":"https://github.com/citation-style-language/schema/raw/master/csl-citation.json"}</w:instrText>
      </w:r>
      <w:r w:rsidR="00250A39">
        <w:rPr>
          <w:rFonts w:eastAsia="Times New Roman"/>
          <w:color w:val="000000"/>
        </w:rPr>
        <w:fldChar w:fldCharType="separate"/>
      </w:r>
      <w:r w:rsidR="00250A39" w:rsidRPr="00250A39">
        <w:rPr>
          <w:rFonts w:eastAsia="Times New Roman"/>
          <w:noProof/>
          <w:color w:val="000000"/>
        </w:rPr>
        <w:t>(Fox &amp; Weisberg, 2011)</w:t>
      </w:r>
      <w:r w:rsidR="00250A39">
        <w:rPr>
          <w:rFonts w:eastAsia="Times New Roman"/>
          <w:color w:val="000000"/>
        </w:rPr>
        <w:fldChar w:fldCharType="end"/>
      </w:r>
      <w:r w:rsidRPr="00771C52">
        <w:rPr>
          <w:rFonts w:eastAsia="Times New Roman"/>
          <w:color w:val="000000"/>
        </w:rPr>
        <w:t xml:space="preserve"> in R. Post hoc analyses were done using the “</w:t>
      </w:r>
      <w:proofErr w:type="spellStart"/>
      <w:r w:rsidRPr="00771C52">
        <w:rPr>
          <w:rFonts w:eastAsia="Times New Roman"/>
          <w:color w:val="000000"/>
        </w:rPr>
        <w:t>emmeans</w:t>
      </w:r>
      <w:proofErr w:type="spellEnd"/>
      <w:r w:rsidRPr="00771C52">
        <w:rPr>
          <w:rFonts w:eastAsia="Times New Roman"/>
          <w:color w:val="000000"/>
        </w:rPr>
        <w:t>” package</w:t>
      </w:r>
      <w:r w:rsidR="00250A39">
        <w:rPr>
          <w:rFonts w:eastAsia="Times New Roman"/>
          <w:color w:val="000000"/>
        </w:rPr>
        <w:t xml:space="preserve"> </w:t>
      </w:r>
      <w:r w:rsidR="00A23605">
        <w:rPr>
          <w:rFonts w:eastAsia="Times New Roman"/>
          <w:color w:val="000000"/>
        </w:rPr>
        <w:fldChar w:fldCharType="begin" w:fldLock="1"/>
      </w:r>
      <w:r w:rsidR="00EE6CB1">
        <w:rPr>
          <w:rFonts w:eastAsia="Times New Roman"/>
          <w:color w:val="000000"/>
        </w:rPr>
        <w:instrText>ADDIN CSL_CITATION {"citationItems":[{"id":"ITEM-1","itemData":{"author":[{"dropping-particle":"","family":"Lenth","given":"Russell","non-dropping-particle":"","parse-names":false,"suffix":""}],"id":"ITEM-1","issued":{"date-parts":[["2018"]]},"number":"1.2.1","title":"emmeans: Estimated Marginal Means, aka Least-Squares Means","type":"article"},"uris":["http://www.mendeley.com/documents/?uuid=899a818f-64c8-4cc3-a527-9c61963afecd"]}],"mendeley":{"formattedCitation":"(Lenth, 2018)","plainTextFormattedCitation":"(Lenth, 2018)","previouslyFormattedCitation":"(Lenth, 2018)"},"properties":{"noteIndex":0},"schema":"https://github.com/citation-style-language/schema/raw/master/csl-citation.json"}</w:instrText>
      </w:r>
      <w:r w:rsidR="00A23605">
        <w:rPr>
          <w:rFonts w:eastAsia="Times New Roman"/>
          <w:color w:val="000000"/>
        </w:rPr>
        <w:fldChar w:fldCharType="separate"/>
      </w:r>
      <w:r w:rsidR="00A23605" w:rsidRPr="00A23605">
        <w:rPr>
          <w:rFonts w:eastAsia="Times New Roman"/>
          <w:noProof/>
          <w:color w:val="000000"/>
        </w:rPr>
        <w:t>(Lenth, 2018)</w:t>
      </w:r>
      <w:r w:rsidR="00A23605">
        <w:rPr>
          <w:rFonts w:eastAsia="Times New Roman"/>
          <w:color w:val="000000"/>
        </w:rPr>
        <w:fldChar w:fldCharType="end"/>
      </w:r>
      <w:r w:rsidRPr="00771C52">
        <w:rPr>
          <w:rFonts w:eastAsia="Times New Roman"/>
          <w:color w:val="000000"/>
        </w:rPr>
        <w:t xml:space="preserve"> in R. For the first two models, relative importance of each variable was calculated as the R</w:t>
      </w:r>
      <w:r w:rsidRPr="00771C52">
        <w:rPr>
          <w:rFonts w:eastAsia="Times New Roman"/>
          <w:color w:val="000000"/>
          <w:vertAlign w:val="superscript"/>
        </w:rPr>
        <w:t>2</w:t>
      </w:r>
      <w:r w:rsidRPr="00771C52">
        <w:rPr>
          <w:rFonts w:eastAsia="Times New Roman"/>
          <w:color w:val="000000"/>
        </w:rPr>
        <w:t xml:space="preserve"> partitioned by averaging over orders</w:t>
      </w:r>
      <w:r w:rsidR="00A23605">
        <w:rPr>
          <w:rFonts w:eastAsia="Times New Roman"/>
          <w:color w:val="000000"/>
        </w:rPr>
        <w:t xml:space="preserve"> </w:t>
      </w:r>
      <w:r w:rsidR="00EE6CB1">
        <w:rPr>
          <w:rFonts w:eastAsia="Times New Roman"/>
          <w:color w:val="000000"/>
        </w:rPr>
        <w:fldChar w:fldCharType="begin" w:fldLock="1"/>
      </w:r>
      <w:r w:rsidR="001B6B10">
        <w:rPr>
          <w:rFonts w:eastAsia="Times New Roman"/>
          <w:color w:val="000000"/>
        </w:rPr>
        <w:instrText>ADDIN CSL_CITATION {"citationItems":[{"id":"ITEM-1","itemData":{"ISBN":"0673150992","author":[{"dropping-particle":"","family":"Lindeman","given":"Richard Harold","non-dropping-particle":"","parse-names":false,"suffix":""},{"dropping-particle":"","family":"Merenda","given":"PF","non-dropping-particle":"","parse-names":false,"suffix":""},{"dropping-particle":"","family":"Gold","given":"RZ","non-dropping-particle":"","parse-names":false,"suffix":""}],"id":"ITEM-1","issued":{"date-parts":[["1979"]]},"publisher":"Scott Foresman &amp; Co","title":"Introduction to bivariate and multivariate analysis","type":"book"},"uris":["http://www.mendeley.com/documents/?uuid=a27967f2-158e-4a67-a0e9-91ec340bdc1e"]}],"mendeley":{"formattedCitation":"(Lindeman &lt;i&gt;et al.&lt;/i&gt;, 1979)","plainTextFormattedCitation":"(Lindeman et al., 1979)","previouslyFormattedCitation":"(Lindeman &lt;i&gt;et al.&lt;/i&gt;, 1979)"},"properties":{"noteIndex":0},"schema":"https://github.com/citation-style-language/schema/raw/master/csl-citation.json"}</w:instrText>
      </w:r>
      <w:r w:rsidR="00EE6CB1">
        <w:rPr>
          <w:rFonts w:eastAsia="Times New Roman"/>
          <w:color w:val="000000"/>
        </w:rPr>
        <w:fldChar w:fldCharType="separate"/>
      </w:r>
      <w:r w:rsidR="00EE6CB1" w:rsidRPr="00EE6CB1">
        <w:rPr>
          <w:rFonts w:eastAsia="Times New Roman"/>
          <w:noProof/>
          <w:color w:val="000000"/>
        </w:rPr>
        <w:t xml:space="preserve">(Lindeman </w:t>
      </w:r>
      <w:r w:rsidR="00EE6CB1" w:rsidRPr="00EE6CB1">
        <w:rPr>
          <w:rFonts w:eastAsia="Times New Roman"/>
          <w:i/>
          <w:noProof/>
          <w:color w:val="000000"/>
        </w:rPr>
        <w:t>et al.</w:t>
      </w:r>
      <w:r w:rsidR="00EE6CB1" w:rsidRPr="00EE6CB1">
        <w:rPr>
          <w:rFonts w:eastAsia="Times New Roman"/>
          <w:noProof/>
          <w:color w:val="000000"/>
        </w:rPr>
        <w:t>, 1979)</w:t>
      </w:r>
      <w:r w:rsidR="00EE6CB1">
        <w:rPr>
          <w:rFonts w:eastAsia="Times New Roman"/>
          <w:color w:val="000000"/>
        </w:rPr>
        <w:fldChar w:fldCharType="end"/>
      </w:r>
      <w:r w:rsidRPr="00771C52">
        <w:rPr>
          <w:rFonts w:eastAsia="Times New Roman"/>
          <w:color w:val="000000"/>
        </w:rPr>
        <w:t xml:space="preserve"> using the “</w:t>
      </w:r>
      <w:proofErr w:type="spellStart"/>
      <w:r w:rsidRPr="00771C52">
        <w:rPr>
          <w:rFonts w:eastAsia="Times New Roman"/>
          <w:color w:val="000000"/>
        </w:rPr>
        <w:t>calc.relimp</w:t>
      </w:r>
      <w:proofErr w:type="spellEnd"/>
      <w:r w:rsidRPr="00771C52">
        <w:rPr>
          <w:rFonts w:eastAsia="Times New Roman"/>
          <w:color w:val="000000"/>
        </w:rPr>
        <w:t>” function in the “</w:t>
      </w:r>
      <w:proofErr w:type="spellStart"/>
      <w:r w:rsidRPr="00771C52">
        <w:rPr>
          <w:rFonts w:eastAsia="Times New Roman"/>
          <w:color w:val="000000"/>
        </w:rPr>
        <w:t>relaimpo</w:t>
      </w:r>
      <w:proofErr w:type="spellEnd"/>
      <w:r w:rsidRPr="00771C52">
        <w:rPr>
          <w:rFonts w:eastAsia="Times New Roman"/>
          <w:color w:val="000000"/>
        </w:rPr>
        <w:t>” package</w:t>
      </w:r>
      <w:r w:rsidR="00EE6CB1">
        <w:rPr>
          <w:rFonts w:eastAsia="Times New Roman"/>
          <w:color w:val="000000"/>
        </w:rPr>
        <w:t xml:space="preserve"> </w:t>
      </w:r>
      <w:r w:rsidR="001B6B10">
        <w:rPr>
          <w:rFonts w:eastAsia="Times New Roman"/>
          <w:color w:val="000000"/>
        </w:rPr>
        <w:fldChar w:fldCharType="begin" w:fldLock="1"/>
      </w:r>
      <w:r w:rsidR="00292985">
        <w:rPr>
          <w:rFonts w:eastAsia="Times New Roman"/>
          <w:color w:val="000000"/>
        </w:rPr>
        <w:instrText>ADDIN CSL_CITATION {"citationItems":[{"id":"ITEM-1","itemData":{"ISSN":"1548-7660","author":[{"dropping-particle":"","family":"Grömping","given":"Ulrike","non-dropping-particle":"","parse-names":false,"suffix":""}],"container-title":"Journal of statistical software","id":"ITEM-1","issue":"1","issued":{"date-parts":[["2006"]]},"page":"1-27","title":"Relative importance for linear regression in R: the package relaimpo","type":"article-journal","volume":"17"},"uris":["http://www.mendeley.com/documents/?uuid=bbe86d8f-cffd-4e25-a815-71095dd72fe7"]}],"mendeley":{"formattedCitation":"(Grömping, 2006)","plainTextFormattedCitation":"(Grömping, 2006)","previouslyFormattedCitation":"(Grömping, 2006)"},"properties":{"noteIndex":0},"schema":"https://github.com/citation-style-language/schema/raw/master/csl-citation.json"}</w:instrText>
      </w:r>
      <w:r w:rsidR="001B6B10">
        <w:rPr>
          <w:rFonts w:eastAsia="Times New Roman"/>
          <w:color w:val="000000"/>
        </w:rPr>
        <w:fldChar w:fldCharType="separate"/>
      </w:r>
      <w:r w:rsidR="001B6B10" w:rsidRPr="001B6B10">
        <w:rPr>
          <w:rFonts w:eastAsia="Times New Roman"/>
          <w:noProof/>
          <w:color w:val="000000"/>
        </w:rPr>
        <w:t>(Grömping, 2006)</w:t>
      </w:r>
      <w:r w:rsidR="001B6B10">
        <w:rPr>
          <w:rFonts w:eastAsia="Times New Roman"/>
          <w:color w:val="000000"/>
        </w:rPr>
        <w:fldChar w:fldCharType="end"/>
      </w:r>
      <w:r w:rsidRPr="00771C52">
        <w:rPr>
          <w:rFonts w:eastAsia="Times New Roman"/>
          <w:color w:val="000000"/>
        </w:rPr>
        <w:t xml:space="preserve"> in R. </w:t>
      </w:r>
    </w:p>
    <w:p w14:paraId="3B0D15DC" w14:textId="77777777" w:rsidR="00361685" w:rsidRPr="00771C52" w:rsidRDefault="00361685" w:rsidP="00B05AC4">
      <w:pPr>
        <w:spacing w:line="480" w:lineRule="auto"/>
        <w:contextualSpacing/>
        <w:rPr>
          <w:rFonts w:eastAsia="Times New Roman"/>
        </w:rPr>
      </w:pPr>
    </w:p>
    <w:p w14:paraId="000C69B3" w14:textId="77777777" w:rsidR="00361685" w:rsidRPr="00771C52" w:rsidRDefault="00361685" w:rsidP="00B05AC4">
      <w:pPr>
        <w:spacing w:line="480" w:lineRule="auto"/>
        <w:contextualSpacing/>
        <w:rPr>
          <w:rFonts w:eastAsia="Times New Roman"/>
        </w:rPr>
      </w:pPr>
      <w:r w:rsidRPr="00771C52">
        <w:rPr>
          <w:rFonts w:eastAsia="Times New Roman"/>
          <w:b/>
          <w:bCs/>
          <w:color w:val="000000"/>
        </w:rPr>
        <w:t>Results</w:t>
      </w:r>
    </w:p>
    <w:p w14:paraId="1233D0AC" w14:textId="1B97FE44" w:rsidR="00042F1B" w:rsidRPr="001F281E" w:rsidRDefault="002B2CF0" w:rsidP="00B05AC4">
      <w:pPr>
        <w:spacing w:line="480" w:lineRule="auto"/>
        <w:contextualSpacing/>
        <w:textAlignment w:val="baseline"/>
        <w:rPr>
          <w:rFonts w:eastAsia="Times New Roman"/>
          <w:bCs/>
          <w:i/>
          <w:color w:val="000000"/>
        </w:rPr>
      </w:pPr>
      <w:r w:rsidRPr="001F281E">
        <w:rPr>
          <w:rFonts w:eastAsia="Times New Roman"/>
          <w:bCs/>
          <w:i/>
          <w:color w:val="000000"/>
        </w:rPr>
        <w:t>D</w:t>
      </w:r>
      <w:r w:rsidR="00042F1B" w:rsidRPr="001F281E">
        <w:rPr>
          <w:rFonts w:eastAsia="Times New Roman"/>
          <w:bCs/>
          <w:i/>
          <w:color w:val="000000"/>
        </w:rPr>
        <w:t xml:space="preserve">rivers of </w:t>
      </w:r>
      <w:proofErr w:type="spellStart"/>
      <w:r w:rsidR="00042F1B" w:rsidRPr="001F281E">
        <w:rPr>
          <w:rFonts w:eastAsia="Times New Roman"/>
          <w:bCs/>
          <w:i/>
          <w:iCs/>
          <w:color w:val="000000"/>
        </w:rPr>
        <w:t>N</w:t>
      </w:r>
      <w:r w:rsidR="00042F1B" w:rsidRPr="001F281E">
        <w:rPr>
          <w:rFonts w:eastAsia="Times New Roman"/>
          <w:bCs/>
          <w:i/>
          <w:color w:val="000000"/>
          <w:vertAlign w:val="subscript"/>
        </w:rPr>
        <w:t>area</w:t>
      </w:r>
      <w:proofErr w:type="spellEnd"/>
      <w:r w:rsidR="00042F1B" w:rsidRPr="001F281E">
        <w:rPr>
          <w:rFonts w:eastAsia="Times New Roman"/>
          <w:bCs/>
          <w:i/>
          <w:color w:val="000000"/>
        </w:rPr>
        <w:t xml:space="preserve"> and their relative importance</w:t>
      </w:r>
    </w:p>
    <w:p w14:paraId="32D40F42" w14:textId="387F69C7" w:rsidR="00042F1B" w:rsidRPr="001B44B1" w:rsidRDefault="003640DC" w:rsidP="00B05AC4">
      <w:pPr>
        <w:spacing w:line="480" w:lineRule="auto"/>
        <w:contextualSpacing/>
        <w:textAlignment w:val="baseline"/>
        <w:rPr>
          <w:rFonts w:eastAsia="Times New Roman"/>
          <w:color w:val="000000"/>
        </w:rPr>
      </w:pPr>
      <w:r w:rsidRPr="00771C52">
        <w:rPr>
          <w:rFonts w:eastAsia="Times New Roman"/>
          <w:color w:val="000000"/>
        </w:rPr>
        <w:tab/>
      </w:r>
      <w:r w:rsidR="00CA64B3">
        <w:rPr>
          <w:rFonts w:eastAsia="Times New Roman"/>
          <w:color w:val="000000"/>
        </w:rPr>
        <w:t>Leaf nitrogen on an area basis (</w:t>
      </w:r>
      <w:proofErr w:type="spellStart"/>
      <w:r w:rsidR="00CA64B3">
        <w:rPr>
          <w:rFonts w:eastAsia="Times New Roman"/>
          <w:i/>
          <w:color w:val="000000"/>
        </w:rPr>
        <w:t>N</w:t>
      </w:r>
      <w:r w:rsidR="00CA64B3">
        <w:rPr>
          <w:rFonts w:eastAsia="Times New Roman"/>
          <w:color w:val="000000"/>
          <w:vertAlign w:val="subscript"/>
        </w:rPr>
        <w:t>area</w:t>
      </w:r>
      <w:proofErr w:type="spellEnd"/>
      <w:r w:rsidR="00CA64B3">
        <w:rPr>
          <w:rFonts w:eastAsia="Times New Roman"/>
          <w:color w:val="000000"/>
        </w:rPr>
        <w:t>) was 12.7% greater in the nitrogen added than the no nitrogen added plots (</w:t>
      </w:r>
      <w:r w:rsidR="00CA64B3" w:rsidRPr="00771C52">
        <w:rPr>
          <w:rFonts w:eastAsia="Times New Roman"/>
          <w:i/>
          <w:iCs/>
          <w:color w:val="000000"/>
        </w:rPr>
        <w:t xml:space="preserve">p </w:t>
      </w:r>
      <w:r w:rsidR="00CA64B3" w:rsidRPr="00771C52">
        <w:rPr>
          <w:rFonts w:eastAsia="Times New Roman"/>
          <w:color w:val="000000"/>
        </w:rPr>
        <w:t>&lt; 0.001</w:t>
      </w:r>
      <w:r w:rsidR="00CA64B3">
        <w:rPr>
          <w:rFonts w:eastAsia="Times New Roman"/>
          <w:color w:val="000000"/>
        </w:rPr>
        <w:t xml:space="preserve">; </w:t>
      </w:r>
      <w:r w:rsidR="00CA64B3" w:rsidRPr="00771C52">
        <w:rPr>
          <w:rFonts w:eastAsia="Times New Roman"/>
          <w:color w:val="000000"/>
        </w:rPr>
        <w:t xml:space="preserve">Table </w:t>
      </w:r>
      <w:r w:rsidR="00DD3527">
        <w:rPr>
          <w:rFonts w:eastAsia="Times New Roman"/>
          <w:color w:val="000000"/>
        </w:rPr>
        <w:t>2</w:t>
      </w:r>
      <w:r w:rsidR="00CA64B3">
        <w:rPr>
          <w:rFonts w:eastAsia="Times New Roman"/>
          <w:color w:val="000000"/>
        </w:rPr>
        <w:t>).</w:t>
      </w:r>
      <w:r w:rsidR="00CA64B3">
        <w:rPr>
          <w:rFonts w:eastAsia="Times New Roman"/>
          <w:i/>
          <w:color w:val="000000"/>
        </w:rPr>
        <w:t xml:space="preserve"> </w:t>
      </w:r>
      <w:r w:rsidR="003E3DED">
        <w:rPr>
          <w:rFonts w:eastAsia="Times New Roman"/>
          <w:color w:val="000000"/>
        </w:rPr>
        <w:t>There was a</w:t>
      </w:r>
      <w:r w:rsidR="00D65202">
        <w:rPr>
          <w:rFonts w:eastAsia="Times New Roman"/>
          <w:color w:val="000000"/>
        </w:rPr>
        <w:t xml:space="preserve">n interaction between soil N treatment and soil P treatment </w:t>
      </w:r>
      <w:r w:rsidR="00D65202" w:rsidRPr="00771C52">
        <w:rPr>
          <w:rFonts w:eastAsia="Times New Roman"/>
          <w:color w:val="000000"/>
        </w:rPr>
        <w:t>(</w:t>
      </w:r>
      <w:r w:rsidR="00D65202" w:rsidRPr="00771C52">
        <w:rPr>
          <w:rFonts w:eastAsia="Times New Roman"/>
          <w:i/>
          <w:iCs/>
          <w:color w:val="000000"/>
        </w:rPr>
        <w:t xml:space="preserve">p </w:t>
      </w:r>
      <w:r w:rsidR="00D65202" w:rsidRPr="00771C52">
        <w:rPr>
          <w:rFonts w:eastAsia="Times New Roman"/>
          <w:color w:val="000000"/>
        </w:rPr>
        <w:t>&lt; 0.001</w:t>
      </w:r>
      <w:r w:rsidR="00D65202">
        <w:rPr>
          <w:rFonts w:eastAsia="Times New Roman"/>
          <w:color w:val="000000"/>
        </w:rPr>
        <w:t xml:space="preserve">; </w:t>
      </w:r>
      <w:r w:rsidR="00D65202" w:rsidRPr="00771C52">
        <w:rPr>
          <w:rFonts w:eastAsia="Times New Roman"/>
          <w:color w:val="000000"/>
        </w:rPr>
        <w:t xml:space="preserve">Table </w:t>
      </w:r>
      <w:r w:rsidR="00DD3527">
        <w:rPr>
          <w:rFonts w:eastAsia="Times New Roman"/>
          <w:color w:val="000000"/>
        </w:rPr>
        <w:t>2</w:t>
      </w:r>
      <w:r w:rsidR="00D65202">
        <w:rPr>
          <w:rFonts w:eastAsia="Times New Roman"/>
          <w:color w:val="000000"/>
        </w:rPr>
        <w:t>)</w:t>
      </w:r>
      <w:r w:rsidR="003E3DED">
        <w:rPr>
          <w:rFonts w:eastAsia="Times New Roman"/>
          <w:color w:val="000000"/>
        </w:rPr>
        <w:t xml:space="preserve">, but post-hoc Tukey’s tests confirmed that soil N positively impacted </w:t>
      </w:r>
      <w:proofErr w:type="spellStart"/>
      <w:r w:rsidR="003E3DED">
        <w:rPr>
          <w:rFonts w:eastAsia="Times New Roman"/>
          <w:i/>
          <w:color w:val="000000"/>
        </w:rPr>
        <w:t>N</w:t>
      </w:r>
      <w:r w:rsidR="003E3DED">
        <w:rPr>
          <w:rFonts w:eastAsia="Times New Roman"/>
          <w:color w:val="000000"/>
          <w:vertAlign w:val="subscript"/>
        </w:rPr>
        <w:t>area</w:t>
      </w:r>
      <w:proofErr w:type="spellEnd"/>
      <w:r w:rsidR="003E3DED">
        <w:rPr>
          <w:rFonts w:eastAsia="Times New Roman"/>
          <w:color w:val="000000"/>
        </w:rPr>
        <w:t xml:space="preserve"> in both the ambient (15.1% increase) and added P (10.2% increase) treatments (</w:t>
      </w:r>
      <w:r w:rsidR="003E3DED">
        <w:rPr>
          <w:rFonts w:eastAsia="Times New Roman"/>
          <w:i/>
          <w:color w:val="000000"/>
        </w:rPr>
        <w:t>p</w:t>
      </w:r>
      <w:r w:rsidR="003E3DED">
        <w:rPr>
          <w:rFonts w:eastAsia="Times New Roman"/>
          <w:color w:val="000000"/>
        </w:rPr>
        <w:t xml:space="preserve"> &lt;0.001 in both cases</w:t>
      </w:r>
      <w:r w:rsidR="001F281E">
        <w:rPr>
          <w:rFonts w:eastAsia="Times New Roman"/>
          <w:color w:val="000000"/>
        </w:rPr>
        <w:t>; Figure 2</w:t>
      </w:r>
      <w:r w:rsidR="003E3DED">
        <w:rPr>
          <w:rFonts w:eastAsia="Times New Roman"/>
          <w:color w:val="000000"/>
        </w:rPr>
        <w:t>).</w:t>
      </w:r>
      <w:r w:rsidR="00D65202">
        <w:rPr>
          <w:rFonts w:eastAsia="Times New Roman"/>
          <w:color w:val="000000"/>
        </w:rPr>
        <w:t xml:space="preserve"> </w:t>
      </w:r>
      <w:r w:rsidR="00E3357A">
        <w:rPr>
          <w:rFonts w:eastAsia="Times New Roman"/>
          <w:color w:val="000000"/>
        </w:rPr>
        <w:t xml:space="preserve">Despite the </w:t>
      </w:r>
      <w:r w:rsidR="00934623">
        <w:rPr>
          <w:rFonts w:eastAsia="Times New Roman"/>
          <w:color w:val="000000"/>
        </w:rPr>
        <w:t xml:space="preserve">statistically </w:t>
      </w:r>
      <w:r w:rsidR="00E3357A">
        <w:rPr>
          <w:rFonts w:eastAsia="Times New Roman"/>
          <w:color w:val="000000"/>
        </w:rPr>
        <w:t xml:space="preserve">significant impact of soil </w:t>
      </w:r>
      <w:r w:rsidR="003E3DED">
        <w:rPr>
          <w:rFonts w:eastAsia="Times New Roman"/>
          <w:color w:val="000000"/>
        </w:rPr>
        <w:t xml:space="preserve">nitrogen </w:t>
      </w:r>
      <w:r w:rsidR="00E3357A">
        <w:rPr>
          <w:rFonts w:eastAsia="Times New Roman"/>
          <w:color w:val="000000"/>
        </w:rPr>
        <w:t>treatments</w:t>
      </w:r>
      <w:r w:rsidR="0014366E" w:rsidRPr="00771C52">
        <w:rPr>
          <w:rFonts w:eastAsia="Times New Roman"/>
          <w:color w:val="000000"/>
        </w:rPr>
        <w:t>,</w:t>
      </w:r>
      <w:r w:rsidR="00CA64B3">
        <w:rPr>
          <w:rFonts w:eastAsia="Times New Roman"/>
          <w:color w:val="000000"/>
        </w:rPr>
        <w:t xml:space="preserve"> </w:t>
      </w:r>
      <w:r w:rsidR="00CA64B3">
        <w:rPr>
          <w:rFonts w:eastAsia="Times New Roman"/>
          <w:color w:val="000000"/>
          <w:lang w:val="el-GR"/>
        </w:rPr>
        <w:t>χ</w:t>
      </w:r>
      <w:r w:rsidR="00CA64B3">
        <w:rPr>
          <w:rFonts w:eastAsia="Times New Roman"/>
          <w:color w:val="000000"/>
        </w:rPr>
        <w:t xml:space="preserve"> (6%),</w:t>
      </w:r>
      <w:r w:rsidR="0014366E" w:rsidRPr="00771C52">
        <w:rPr>
          <w:rFonts w:eastAsia="Times New Roman"/>
          <w:color w:val="000000"/>
        </w:rPr>
        <w:t xml:space="preserve"> </w:t>
      </w:r>
      <w:proofErr w:type="spellStart"/>
      <w:r w:rsidR="008010AC" w:rsidRPr="00771C52">
        <w:rPr>
          <w:rFonts w:eastAsia="Times New Roman"/>
          <w:i/>
          <w:iCs/>
          <w:color w:val="000000"/>
        </w:rPr>
        <w:t>M</w:t>
      </w:r>
      <w:r w:rsidR="008010AC" w:rsidRPr="00771C52">
        <w:rPr>
          <w:rFonts w:eastAsia="Times New Roman"/>
          <w:color w:val="000000"/>
          <w:vertAlign w:val="subscript"/>
        </w:rPr>
        <w:t>area</w:t>
      </w:r>
      <w:proofErr w:type="spellEnd"/>
      <w:r w:rsidR="008010AC" w:rsidRPr="00771C52">
        <w:rPr>
          <w:rFonts w:eastAsia="Times New Roman"/>
          <w:color w:val="000000"/>
        </w:rPr>
        <w:t xml:space="preserve"> </w:t>
      </w:r>
      <w:r w:rsidR="00E3357A" w:rsidRPr="00771C52">
        <w:rPr>
          <w:rFonts w:eastAsia="Times New Roman"/>
          <w:color w:val="000000"/>
        </w:rPr>
        <w:t>(</w:t>
      </w:r>
      <w:r w:rsidR="00CA64B3">
        <w:rPr>
          <w:rFonts w:eastAsia="Times New Roman"/>
          <w:color w:val="000000"/>
        </w:rPr>
        <w:t>53</w:t>
      </w:r>
      <w:r w:rsidR="00E3357A" w:rsidRPr="00771C52">
        <w:rPr>
          <w:rFonts w:eastAsia="Times New Roman"/>
          <w:color w:val="000000"/>
        </w:rPr>
        <w:t>%)</w:t>
      </w:r>
      <w:r w:rsidR="00CA64B3">
        <w:rPr>
          <w:rFonts w:eastAsia="Times New Roman"/>
          <w:color w:val="000000"/>
        </w:rPr>
        <w:t>,</w:t>
      </w:r>
      <w:r w:rsidR="00E3357A">
        <w:rPr>
          <w:rFonts w:eastAsia="Times New Roman"/>
          <w:color w:val="000000"/>
        </w:rPr>
        <w:t xml:space="preserve"> and climate (</w:t>
      </w:r>
      <w:proofErr w:type="spellStart"/>
      <w:r w:rsidR="00E3357A" w:rsidRPr="00771C52">
        <w:rPr>
          <w:rFonts w:eastAsia="Times New Roman"/>
          <w:i/>
          <w:iCs/>
          <w:color w:val="000000"/>
        </w:rPr>
        <w:t>T</w:t>
      </w:r>
      <w:r w:rsidR="00E3357A" w:rsidRPr="00771C52">
        <w:rPr>
          <w:rFonts w:eastAsia="Times New Roman"/>
          <w:color w:val="000000"/>
          <w:vertAlign w:val="subscript"/>
        </w:rPr>
        <w:t>g</w:t>
      </w:r>
      <w:proofErr w:type="spellEnd"/>
      <w:r w:rsidR="00E3357A" w:rsidRPr="00771C52">
        <w:rPr>
          <w:rFonts w:eastAsia="Times New Roman"/>
          <w:color w:val="000000"/>
        </w:rPr>
        <w:t xml:space="preserve"> = </w:t>
      </w:r>
      <w:r w:rsidR="00CA64B3">
        <w:rPr>
          <w:rFonts w:eastAsia="Times New Roman"/>
          <w:color w:val="000000"/>
        </w:rPr>
        <w:t>7</w:t>
      </w:r>
      <w:r w:rsidR="00E3357A" w:rsidRPr="00771C52">
        <w:rPr>
          <w:rFonts w:eastAsia="Times New Roman"/>
          <w:color w:val="000000"/>
        </w:rPr>
        <w:t xml:space="preserve">%, </w:t>
      </w:r>
      <w:r w:rsidR="00E3357A" w:rsidRPr="004E27DF">
        <w:rPr>
          <w:rFonts w:eastAsia="Times New Roman"/>
          <w:i/>
          <w:iCs/>
          <w:color w:val="000000"/>
        </w:rPr>
        <w:t>I</w:t>
      </w:r>
      <w:r w:rsidR="00E3357A" w:rsidRPr="008531D1">
        <w:rPr>
          <w:rFonts w:eastAsia="Times New Roman"/>
          <w:color w:val="000000"/>
          <w:vertAlign w:val="subscript"/>
        </w:rPr>
        <w:t>g</w:t>
      </w:r>
      <w:r w:rsidR="00E3357A" w:rsidRPr="001B44B1">
        <w:rPr>
          <w:rFonts w:eastAsia="Times New Roman"/>
          <w:color w:val="000000"/>
        </w:rPr>
        <w:t xml:space="preserve"> = </w:t>
      </w:r>
      <w:r w:rsidR="00CA64B3">
        <w:rPr>
          <w:rFonts w:eastAsia="Times New Roman"/>
          <w:color w:val="000000"/>
        </w:rPr>
        <w:t>20</w:t>
      </w:r>
      <w:r w:rsidR="00E3357A" w:rsidRPr="001B44B1">
        <w:rPr>
          <w:rFonts w:eastAsia="Times New Roman"/>
          <w:color w:val="000000"/>
        </w:rPr>
        <w:t>%</w:t>
      </w:r>
      <w:r w:rsidR="00E3357A">
        <w:rPr>
          <w:rFonts w:eastAsia="Times New Roman"/>
          <w:color w:val="000000"/>
        </w:rPr>
        <w:t xml:space="preserve">) </w:t>
      </w:r>
      <w:r w:rsidR="008010AC" w:rsidRPr="00771C52">
        <w:rPr>
          <w:rFonts w:eastAsia="Times New Roman"/>
          <w:color w:val="000000"/>
        </w:rPr>
        <w:t>had high</w:t>
      </w:r>
      <w:r w:rsidR="00D860B0" w:rsidRPr="00771C52">
        <w:rPr>
          <w:rFonts w:eastAsia="Times New Roman"/>
          <w:color w:val="000000"/>
        </w:rPr>
        <w:t>er</w:t>
      </w:r>
      <w:r w:rsidR="008010AC" w:rsidRPr="00771C52">
        <w:rPr>
          <w:rFonts w:eastAsia="Times New Roman"/>
          <w:color w:val="000000"/>
        </w:rPr>
        <w:t xml:space="preserve"> relative importance in the model </w:t>
      </w:r>
      <w:r w:rsidR="00E3357A">
        <w:rPr>
          <w:rFonts w:eastAsia="Times New Roman"/>
          <w:color w:val="000000"/>
        </w:rPr>
        <w:t>than</w:t>
      </w:r>
      <w:r w:rsidR="008010AC" w:rsidRPr="00771C52">
        <w:rPr>
          <w:rFonts w:eastAsia="Times New Roman"/>
          <w:color w:val="000000"/>
        </w:rPr>
        <w:t xml:space="preserve"> </w:t>
      </w:r>
      <w:r w:rsidR="002B429E" w:rsidRPr="00771C52">
        <w:rPr>
          <w:rFonts w:eastAsia="Times New Roman"/>
          <w:color w:val="000000"/>
        </w:rPr>
        <w:t>s</w:t>
      </w:r>
      <w:r w:rsidR="008010AC" w:rsidRPr="00771C52">
        <w:rPr>
          <w:rFonts w:eastAsia="Times New Roman"/>
          <w:color w:val="000000"/>
        </w:rPr>
        <w:t xml:space="preserve">oil </w:t>
      </w:r>
      <w:r w:rsidR="00E3357A">
        <w:rPr>
          <w:rFonts w:eastAsia="Times New Roman"/>
          <w:color w:val="000000"/>
        </w:rPr>
        <w:t>treatments</w:t>
      </w:r>
      <w:r w:rsidR="008010AC" w:rsidRPr="00771C52">
        <w:rPr>
          <w:rFonts w:eastAsia="Times New Roman"/>
          <w:color w:val="000000"/>
        </w:rPr>
        <w:t xml:space="preserve"> (</w:t>
      </w:r>
      <w:r w:rsidR="00E3357A">
        <w:rPr>
          <w:rFonts w:eastAsia="Times New Roman"/>
          <w:color w:val="000000"/>
        </w:rPr>
        <w:t>&lt;</w:t>
      </w:r>
      <w:r w:rsidR="004D1F45">
        <w:rPr>
          <w:rFonts w:eastAsia="Times New Roman"/>
          <w:color w:val="000000"/>
        </w:rPr>
        <w:t>2</w:t>
      </w:r>
      <w:r w:rsidR="008010AC" w:rsidRPr="00771C52">
        <w:rPr>
          <w:rFonts w:eastAsia="Times New Roman"/>
          <w:color w:val="000000"/>
        </w:rPr>
        <w:t>%</w:t>
      </w:r>
      <w:r w:rsidR="00E3357A">
        <w:rPr>
          <w:rFonts w:eastAsia="Times New Roman"/>
          <w:color w:val="000000"/>
        </w:rPr>
        <w:t xml:space="preserve"> </w:t>
      </w:r>
      <w:r w:rsidR="004D1F45">
        <w:rPr>
          <w:rFonts w:eastAsia="Times New Roman"/>
          <w:color w:val="000000"/>
        </w:rPr>
        <w:t>combined</w:t>
      </w:r>
      <w:r w:rsidR="009D2AEB" w:rsidRPr="00771C52">
        <w:rPr>
          <w:rFonts w:eastAsia="Times New Roman"/>
          <w:color w:val="000000"/>
        </w:rPr>
        <w:t>;</w:t>
      </w:r>
      <w:r w:rsidR="008010AC" w:rsidRPr="00771C52">
        <w:rPr>
          <w:rFonts w:eastAsia="Times New Roman"/>
          <w:color w:val="000000"/>
        </w:rPr>
        <w:t xml:space="preserve"> Table </w:t>
      </w:r>
      <w:r w:rsidR="00DD3527">
        <w:rPr>
          <w:rFonts w:eastAsia="Times New Roman"/>
          <w:color w:val="000000"/>
        </w:rPr>
        <w:t>2</w:t>
      </w:r>
      <w:r w:rsidR="00DD3527" w:rsidRPr="00771C52">
        <w:rPr>
          <w:rFonts w:eastAsia="Times New Roman"/>
          <w:color w:val="000000"/>
        </w:rPr>
        <w:t xml:space="preserve"> </w:t>
      </w:r>
      <w:r w:rsidRPr="00771C52">
        <w:rPr>
          <w:rFonts w:eastAsia="Times New Roman"/>
          <w:color w:val="000000"/>
        </w:rPr>
        <w:t xml:space="preserve">and Figure </w:t>
      </w:r>
      <w:r w:rsidR="001F281E">
        <w:rPr>
          <w:rFonts w:eastAsia="Times New Roman"/>
          <w:color w:val="000000"/>
        </w:rPr>
        <w:t>3</w:t>
      </w:r>
      <w:r w:rsidR="008010AC" w:rsidRPr="00771C52">
        <w:rPr>
          <w:rFonts w:eastAsia="Times New Roman"/>
          <w:color w:val="000000"/>
        </w:rPr>
        <w:t>).</w:t>
      </w:r>
      <w:r w:rsidR="00CA64B3">
        <w:rPr>
          <w:rFonts w:eastAsia="Times New Roman"/>
          <w:color w:val="000000"/>
        </w:rPr>
        <w:t xml:space="preserve"> The </w:t>
      </w:r>
      <w:proofErr w:type="spellStart"/>
      <w:r w:rsidR="00CA64B3">
        <w:rPr>
          <w:rFonts w:eastAsia="Times New Roman"/>
          <w:i/>
          <w:color w:val="000000"/>
        </w:rPr>
        <w:t>N</w:t>
      </w:r>
      <w:r w:rsidR="00CA64B3">
        <w:rPr>
          <w:rFonts w:eastAsia="Times New Roman"/>
          <w:color w:val="000000"/>
          <w:vertAlign w:val="subscript"/>
        </w:rPr>
        <w:t>area</w:t>
      </w:r>
      <w:r w:rsidR="00CA64B3">
        <w:rPr>
          <w:rFonts w:eastAsia="Times New Roman"/>
          <w:color w:val="000000"/>
        </w:rPr>
        <w:t>-</w:t>
      </w:r>
      <w:r w:rsidR="00CA64B3">
        <w:rPr>
          <w:rFonts w:eastAsia="Times New Roman"/>
          <w:i/>
          <w:color w:val="000000"/>
        </w:rPr>
        <w:t>M</w:t>
      </w:r>
      <w:r w:rsidR="00CA64B3">
        <w:rPr>
          <w:rFonts w:eastAsia="Times New Roman"/>
          <w:color w:val="000000"/>
          <w:vertAlign w:val="subscript"/>
        </w:rPr>
        <w:t>area</w:t>
      </w:r>
      <w:proofErr w:type="spellEnd"/>
      <w:r w:rsidR="00CA64B3">
        <w:rPr>
          <w:rFonts w:eastAsia="Times New Roman"/>
          <w:color w:val="000000"/>
        </w:rPr>
        <w:t xml:space="preserve"> correlation was not surprising given equation 1. The direction</w:t>
      </w:r>
      <w:r w:rsidR="00893A76">
        <w:rPr>
          <w:rFonts w:eastAsia="Times New Roman"/>
          <w:color w:val="000000"/>
        </w:rPr>
        <w:t>ality</w:t>
      </w:r>
      <w:r w:rsidR="00CA64B3">
        <w:rPr>
          <w:rFonts w:eastAsia="Times New Roman"/>
          <w:color w:val="000000"/>
        </w:rPr>
        <w:t xml:space="preserve"> of the </w:t>
      </w:r>
      <w:r w:rsidR="00CA64B3">
        <w:rPr>
          <w:rFonts w:eastAsia="Times New Roman"/>
          <w:color w:val="000000"/>
          <w:lang w:val="el-GR"/>
        </w:rPr>
        <w:t>χ</w:t>
      </w:r>
      <w:r w:rsidR="00CA64B3">
        <w:rPr>
          <w:rFonts w:eastAsia="Times New Roman"/>
          <w:color w:val="000000"/>
        </w:rPr>
        <w:t xml:space="preserve"> (negative), </w:t>
      </w:r>
      <w:proofErr w:type="spellStart"/>
      <w:r w:rsidR="00CA64B3">
        <w:rPr>
          <w:rFonts w:eastAsia="Times New Roman"/>
          <w:i/>
          <w:color w:val="000000"/>
        </w:rPr>
        <w:t>T</w:t>
      </w:r>
      <w:r w:rsidR="00CA64B3">
        <w:rPr>
          <w:rFonts w:eastAsia="Times New Roman"/>
          <w:color w:val="000000"/>
          <w:vertAlign w:val="subscript"/>
        </w:rPr>
        <w:t>g</w:t>
      </w:r>
      <w:proofErr w:type="spellEnd"/>
      <w:r w:rsidR="00CA64B3">
        <w:rPr>
          <w:rFonts w:eastAsia="Times New Roman"/>
          <w:color w:val="000000"/>
        </w:rPr>
        <w:t xml:space="preserve"> </w:t>
      </w:r>
      <w:r w:rsidR="00CA64B3">
        <w:rPr>
          <w:rFonts w:eastAsia="Times New Roman"/>
          <w:color w:val="000000"/>
        </w:rPr>
        <w:lastRenderedPageBreak/>
        <w:t xml:space="preserve">(negative), and </w:t>
      </w:r>
      <w:r w:rsidR="00CA64B3">
        <w:rPr>
          <w:rFonts w:eastAsia="Times New Roman"/>
          <w:i/>
          <w:color w:val="000000"/>
        </w:rPr>
        <w:t>I</w:t>
      </w:r>
      <w:r w:rsidR="00CA64B3">
        <w:rPr>
          <w:rFonts w:eastAsia="Times New Roman"/>
          <w:color w:val="000000"/>
          <w:vertAlign w:val="subscript"/>
        </w:rPr>
        <w:t>g</w:t>
      </w:r>
      <w:r w:rsidR="00CA64B3">
        <w:rPr>
          <w:rFonts w:eastAsia="Times New Roman"/>
          <w:color w:val="000000"/>
        </w:rPr>
        <w:t xml:space="preserve"> (positive) slopes (Table </w:t>
      </w:r>
      <w:r w:rsidR="00DD3527">
        <w:rPr>
          <w:rFonts w:eastAsia="Times New Roman"/>
          <w:color w:val="000000"/>
        </w:rPr>
        <w:t>2</w:t>
      </w:r>
      <w:r w:rsidR="00CA64B3">
        <w:rPr>
          <w:rFonts w:eastAsia="Times New Roman"/>
          <w:color w:val="000000"/>
        </w:rPr>
        <w:t xml:space="preserve">) followed from theoretical expectations. Note that </w:t>
      </w:r>
      <w:r w:rsidR="00893A76">
        <w:rPr>
          <w:rFonts w:eastAsia="Times New Roman"/>
          <w:color w:val="000000"/>
        </w:rPr>
        <w:t>despite its importance</w:t>
      </w:r>
      <w:r w:rsidR="00604C4C">
        <w:rPr>
          <w:rFonts w:eastAsia="Times New Roman"/>
          <w:color w:val="000000"/>
        </w:rPr>
        <w:t xml:space="preserve"> </w:t>
      </w:r>
      <w:ins w:id="38" w:author="Peter A Wilfahrt" w:date="2021-07-21T14:58:00Z">
        <w:r w:rsidR="00EA41B4">
          <w:rPr>
            <w:rFonts w:eastAsia="Times New Roman"/>
            <w:color w:val="000000"/>
          </w:rPr>
          <w:t xml:space="preserve">as </w:t>
        </w:r>
      </w:ins>
      <w:r w:rsidR="00604C4C">
        <w:rPr>
          <w:rFonts w:eastAsia="Times New Roman"/>
          <w:color w:val="000000"/>
        </w:rPr>
        <w:t>a variable in</w:t>
      </w:r>
      <w:r w:rsidR="00893A76">
        <w:rPr>
          <w:rFonts w:eastAsia="Times New Roman"/>
          <w:color w:val="000000"/>
        </w:rPr>
        <w:t xml:space="preserve"> in the model, the slope of the </w:t>
      </w:r>
      <w:proofErr w:type="spellStart"/>
      <w:r w:rsidR="00893A76">
        <w:rPr>
          <w:rFonts w:eastAsia="Times New Roman"/>
          <w:i/>
          <w:color w:val="000000"/>
        </w:rPr>
        <w:t>N</w:t>
      </w:r>
      <w:r w:rsidR="00893A76">
        <w:rPr>
          <w:rFonts w:eastAsia="Times New Roman"/>
          <w:color w:val="000000"/>
          <w:vertAlign w:val="subscript"/>
        </w:rPr>
        <w:t>area</w:t>
      </w:r>
      <w:proofErr w:type="spellEnd"/>
      <w:r w:rsidR="00893A76">
        <w:rPr>
          <w:rFonts w:eastAsia="Times New Roman"/>
          <w:color w:val="000000"/>
        </w:rPr>
        <w:t>-</w:t>
      </w:r>
      <w:r w:rsidR="00893A76">
        <w:rPr>
          <w:rFonts w:eastAsia="Times New Roman"/>
          <w:i/>
          <w:color w:val="000000"/>
        </w:rPr>
        <w:t>I</w:t>
      </w:r>
      <w:r w:rsidR="00893A76">
        <w:rPr>
          <w:rFonts w:eastAsia="Times New Roman"/>
          <w:color w:val="000000"/>
          <w:vertAlign w:val="subscript"/>
        </w:rPr>
        <w:t>g</w:t>
      </w:r>
      <w:r w:rsidR="00893A76">
        <w:rPr>
          <w:rFonts w:eastAsia="Times New Roman"/>
          <w:color w:val="000000"/>
        </w:rPr>
        <w:t xml:space="preserve"> was not</w:t>
      </w:r>
      <w:r w:rsidR="003E3DED">
        <w:rPr>
          <w:rFonts w:eastAsia="Times New Roman"/>
          <w:color w:val="000000"/>
        </w:rPr>
        <w:t xml:space="preserve"> </w:t>
      </w:r>
      <w:r w:rsidR="00893A76">
        <w:rPr>
          <w:rFonts w:eastAsia="Times New Roman"/>
          <w:color w:val="000000"/>
        </w:rPr>
        <w:t>significant</w:t>
      </w:r>
      <w:r w:rsidR="00604C4C">
        <w:rPr>
          <w:rFonts w:eastAsia="Times New Roman"/>
          <w:color w:val="000000"/>
        </w:rPr>
        <w:t>ly different from 0</w:t>
      </w:r>
      <w:r w:rsidR="00893A76">
        <w:rPr>
          <w:rFonts w:eastAsia="Times New Roman"/>
          <w:color w:val="000000"/>
        </w:rPr>
        <w:t xml:space="preserve"> (Table </w:t>
      </w:r>
      <w:r w:rsidR="00DD3527">
        <w:rPr>
          <w:rFonts w:eastAsia="Times New Roman"/>
          <w:color w:val="000000"/>
        </w:rPr>
        <w:t>2</w:t>
      </w:r>
      <w:r w:rsidR="00893A76">
        <w:rPr>
          <w:rFonts w:eastAsia="Times New Roman"/>
          <w:color w:val="000000"/>
        </w:rPr>
        <w:t xml:space="preserve">). Our analysis also found that </w:t>
      </w:r>
      <w:r w:rsidR="00280238">
        <w:rPr>
          <w:rFonts w:eastAsia="Times New Roman"/>
          <w:color w:val="000000"/>
        </w:rPr>
        <w:t xml:space="preserve">species capable of symbiotic associations with nitrogen fixing bacteria had 44.7% higher </w:t>
      </w:r>
      <w:proofErr w:type="spellStart"/>
      <w:r w:rsidR="00280238">
        <w:rPr>
          <w:rFonts w:eastAsia="Times New Roman"/>
          <w:i/>
          <w:color w:val="000000"/>
        </w:rPr>
        <w:t>N</w:t>
      </w:r>
      <w:r w:rsidR="00280238">
        <w:rPr>
          <w:rFonts w:eastAsia="Times New Roman"/>
          <w:color w:val="000000"/>
          <w:vertAlign w:val="subscript"/>
        </w:rPr>
        <w:t>area</w:t>
      </w:r>
      <w:proofErr w:type="spellEnd"/>
      <w:r w:rsidR="00280238">
        <w:rPr>
          <w:rFonts w:eastAsia="Times New Roman"/>
          <w:color w:val="000000"/>
        </w:rPr>
        <w:t xml:space="preserve"> than species without such associations (</w:t>
      </w:r>
      <w:r w:rsidR="00280238">
        <w:rPr>
          <w:rFonts w:eastAsia="Times New Roman"/>
          <w:i/>
          <w:color w:val="000000"/>
        </w:rPr>
        <w:t>p</w:t>
      </w:r>
      <w:r w:rsidR="00280238">
        <w:rPr>
          <w:rFonts w:eastAsia="Times New Roman"/>
          <w:color w:val="000000"/>
        </w:rPr>
        <w:t xml:space="preserve"> &lt; 0. 001; Table </w:t>
      </w:r>
      <w:r w:rsidR="00DD3527">
        <w:rPr>
          <w:rFonts w:eastAsia="Times New Roman"/>
          <w:color w:val="000000"/>
        </w:rPr>
        <w:t>2</w:t>
      </w:r>
      <w:r w:rsidR="00280238">
        <w:rPr>
          <w:rFonts w:eastAsia="Times New Roman"/>
          <w:color w:val="000000"/>
        </w:rPr>
        <w:t>). We also found that C</w:t>
      </w:r>
      <w:r w:rsidR="00280238">
        <w:rPr>
          <w:rFonts w:eastAsia="Times New Roman"/>
          <w:color w:val="000000"/>
          <w:vertAlign w:val="subscript"/>
        </w:rPr>
        <w:t>3</w:t>
      </w:r>
      <w:r w:rsidR="00280238">
        <w:rPr>
          <w:rFonts w:eastAsia="Times New Roman"/>
          <w:color w:val="000000"/>
        </w:rPr>
        <w:t xml:space="preserve"> plants had 30% higher </w:t>
      </w:r>
      <w:proofErr w:type="spellStart"/>
      <w:r w:rsidR="00280238">
        <w:rPr>
          <w:rFonts w:eastAsia="Times New Roman"/>
          <w:i/>
          <w:color w:val="000000"/>
        </w:rPr>
        <w:t>N</w:t>
      </w:r>
      <w:r w:rsidR="00280238">
        <w:rPr>
          <w:rFonts w:eastAsia="Times New Roman"/>
          <w:color w:val="000000"/>
          <w:vertAlign w:val="subscript"/>
        </w:rPr>
        <w:t>area</w:t>
      </w:r>
      <w:proofErr w:type="spellEnd"/>
      <w:r w:rsidR="00280238">
        <w:rPr>
          <w:rFonts w:eastAsia="Times New Roman"/>
          <w:color w:val="000000"/>
        </w:rPr>
        <w:t xml:space="preserve"> than C</w:t>
      </w:r>
      <w:r w:rsidR="00280238">
        <w:rPr>
          <w:rFonts w:eastAsia="Times New Roman"/>
          <w:color w:val="000000"/>
          <w:vertAlign w:val="subscript"/>
        </w:rPr>
        <w:t>4</w:t>
      </w:r>
      <w:r w:rsidR="00280238">
        <w:rPr>
          <w:rFonts w:eastAsia="Times New Roman"/>
          <w:color w:val="000000"/>
        </w:rPr>
        <w:t xml:space="preserve"> plants (</w:t>
      </w:r>
      <w:r w:rsidR="00280238">
        <w:rPr>
          <w:rFonts w:eastAsia="Times New Roman"/>
          <w:i/>
          <w:color w:val="000000"/>
        </w:rPr>
        <w:t>p</w:t>
      </w:r>
      <w:r w:rsidR="00280238">
        <w:rPr>
          <w:rFonts w:eastAsia="Times New Roman"/>
          <w:color w:val="000000"/>
        </w:rPr>
        <w:t xml:space="preserve"> &lt; 0. 001; Table 1). Both nitrogen fixation capacity (5.4%) and photosynthesis type (3.7%) were more important predictors in our model than the soil treatments</w:t>
      </w:r>
      <w:r w:rsidR="00604C4C">
        <w:rPr>
          <w:rFonts w:eastAsia="Times New Roman"/>
          <w:color w:val="000000"/>
        </w:rPr>
        <w:t xml:space="preserve"> (Table </w:t>
      </w:r>
      <w:r w:rsidR="00DD3527">
        <w:rPr>
          <w:rFonts w:eastAsia="Times New Roman"/>
          <w:color w:val="000000"/>
        </w:rPr>
        <w:t>2</w:t>
      </w:r>
      <w:r w:rsidR="00604C4C">
        <w:rPr>
          <w:rFonts w:eastAsia="Times New Roman"/>
          <w:color w:val="000000"/>
        </w:rPr>
        <w:t>)</w:t>
      </w:r>
      <w:r w:rsidR="00280238">
        <w:rPr>
          <w:rFonts w:eastAsia="Times New Roman"/>
          <w:color w:val="000000"/>
        </w:rPr>
        <w:t>.</w:t>
      </w:r>
    </w:p>
    <w:p w14:paraId="7D97363C" w14:textId="77777777" w:rsidR="00F178AB" w:rsidRPr="00B05AC4" w:rsidRDefault="00F178AB" w:rsidP="00B05AC4">
      <w:pPr>
        <w:spacing w:line="480" w:lineRule="auto"/>
        <w:contextualSpacing/>
        <w:textAlignment w:val="baseline"/>
        <w:rPr>
          <w:rFonts w:eastAsia="Times New Roman"/>
          <w:color w:val="000000"/>
        </w:rPr>
      </w:pPr>
    </w:p>
    <w:p w14:paraId="3C7899C2" w14:textId="77777777" w:rsidR="001F281E" w:rsidRDefault="001F281E">
      <w:pPr>
        <w:rPr>
          <w:b/>
          <w:bCs/>
        </w:rPr>
      </w:pPr>
      <w:r>
        <w:rPr>
          <w:b/>
          <w:bCs/>
        </w:rPr>
        <w:br w:type="page"/>
      </w:r>
    </w:p>
    <w:p w14:paraId="006F54C0" w14:textId="24DE1EE4" w:rsidR="005B6195" w:rsidRPr="001A720B" w:rsidRDefault="005B6195" w:rsidP="00AC49CC">
      <w:pPr>
        <w:spacing w:line="480" w:lineRule="auto"/>
        <w:rPr>
          <w:sz w:val="20"/>
          <w:szCs w:val="20"/>
        </w:rPr>
      </w:pPr>
      <w:r w:rsidRPr="001A720B">
        <w:rPr>
          <w:b/>
          <w:bCs/>
          <w:sz w:val="20"/>
          <w:szCs w:val="20"/>
        </w:rPr>
        <w:lastRenderedPageBreak/>
        <w:t xml:space="preserve">Table </w:t>
      </w:r>
      <w:r w:rsidR="00DD3527">
        <w:rPr>
          <w:b/>
          <w:bCs/>
          <w:sz w:val="20"/>
          <w:szCs w:val="20"/>
        </w:rPr>
        <w:t>2</w:t>
      </w:r>
      <w:r w:rsidRPr="001A720B">
        <w:rPr>
          <w:b/>
          <w:bCs/>
          <w:sz w:val="20"/>
          <w:szCs w:val="20"/>
        </w:rPr>
        <w:t>.</w:t>
      </w:r>
      <w:r w:rsidRPr="001A720B">
        <w:rPr>
          <w:sz w:val="20"/>
          <w:szCs w:val="20"/>
        </w:rPr>
        <w:t xml:space="preserve"> Regression coefficients for </w:t>
      </w:r>
      <w:r w:rsidRPr="00742554">
        <w:rPr>
          <w:sz w:val="20"/>
          <w:szCs w:val="20"/>
        </w:rPr>
        <w:t>linear mixed effects model with</w:t>
      </w:r>
      <w:r>
        <w:rPr>
          <w:sz w:val="20"/>
          <w:szCs w:val="20"/>
        </w:rPr>
        <w:t xml:space="preserve"> ln</w:t>
      </w:r>
      <w:r w:rsidRPr="00742554">
        <w:rPr>
          <w:sz w:val="20"/>
          <w:szCs w:val="20"/>
        </w:rPr>
        <w:t xml:space="preserve"> </w:t>
      </w:r>
      <w:proofErr w:type="spellStart"/>
      <w:r w:rsidRPr="00742554">
        <w:rPr>
          <w:i/>
          <w:iCs/>
          <w:sz w:val="20"/>
          <w:szCs w:val="20"/>
        </w:rPr>
        <w:t>N</w:t>
      </w:r>
      <w:r w:rsidRPr="00742554">
        <w:rPr>
          <w:sz w:val="20"/>
          <w:szCs w:val="20"/>
          <w:vertAlign w:val="subscript"/>
        </w:rPr>
        <w:t>area</w:t>
      </w:r>
      <w:proofErr w:type="spellEnd"/>
      <w:r w:rsidRPr="00742554">
        <w:rPr>
          <w:sz w:val="20"/>
          <w:szCs w:val="20"/>
        </w:rPr>
        <w:t xml:space="preserve"> as the dependent variable and soil treatment variables, climate</w:t>
      </w:r>
      <w:r>
        <w:rPr>
          <w:sz w:val="20"/>
          <w:szCs w:val="20"/>
        </w:rPr>
        <w:t xml:space="preserve">, </w:t>
      </w:r>
      <w:r w:rsidRPr="00742554">
        <w:rPr>
          <w:sz w:val="20"/>
          <w:szCs w:val="20"/>
        </w:rPr>
        <w:t>leaf traits, and species characteristics</w:t>
      </w:r>
      <w:r>
        <w:rPr>
          <w:sz w:val="20"/>
          <w:szCs w:val="20"/>
        </w:rPr>
        <w:t xml:space="preserve"> </w:t>
      </w:r>
      <w:r w:rsidRPr="00742554">
        <w:rPr>
          <w:sz w:val="20"/>
          <w:szCs w:val="20"/>
        </w:rPr>
        <w:t>as fixed effects</w:t>
      </w:r>
      <w:r>
        <w:rPr>
          <w:sz w:val="20"/>
          <w:szCs w:val="20"/>
        </w:rPr>
        <w:t>.*</w:t>
      </w:r>
    </w:p>
    <w:tbl>
      <w:tblPr>
        <w:tblW w:w="5000" w:type="pct"/>
        <w:tblLook w:val="04A0" w:firstRow="1" w:lastRow="0" w:firstColumn="1" w:lastColumn="0" w:noHBand="0" w:noVBand="1"/>
      </w:tblPr>
      <w:tblGrid>
        <w:gridCol w:w="2840"/>
        <w:gridCol w:w="1514"/>
        <w:gridCol w:w="1526"/>
        <w:gridCol w:w="1514"/>
        <w:gridCol w:w="1966"/>
      </w:tblGrid>
      <w:tr w:rsidR="005B6195" w:rsidRPr="001A720B" w14:paraId="3AF73C56" w14:textId="77777777" w:rsidTr="00CB7CF7">
        <w:trPr>
          <w:trHeight w:val="320"/>
        </w:trPr>
        <w:tc>
          <w:tcPr>
            <w:tcW w:w="1517" w:type="pct"/>
            <w:tcBorders>
              <w:top w:val="single" w:sz="4" w:space="0" w:color="auto"/>
              <w:left w:val="nil"/>
              <w:bottom w:val="single" w:sz="4" w:space="0" w:color="auto"/>
              <w:right w:val="nil"/>
            </w:tcBorders>
            <w:shd w:val="clear" w:color="auto" w:fill="auto"/>
            <w:noWrap/>
            <w:vAlign w:val="center"/>
            <w:hideMark/>
          </w:tcPr>
          <w:p w14:paraId="4A12F8BB" w14:textId="77777777" w:rsidR="005B6195" w:rsidRPr="001A720B" w:rsidRDefault="005B6195" w:rsidP="00CB7CF7">
            <w:pPr>
              <w:jc w:val="center"/>
              <w:rPr>
                <w:rFonts w:eastAsia="Times New Roman"/>
                <w:b/>
                <w:bCs/>
                <w:color w:val="000000"/>
                <w:sz w:val="20"/>
                <w:szCs w:val="20"/>
              </w:rPr>
            </w:pPr>
          </w:p>
        </w:tc>
        <w:tc>
          <w:tcPr>
            <w:tcW w:w="809" w:type="pct"/>
            <w:tcBorders>
              <w:top w:val="single" w:sz="4" w:space="0" w:color="auto"/>
              <w:left w:val="nil"/>
              <w:bottom w:val="single" w:sz="4" w:space="0" w:color="auto"/>
              <w:right w:val="nil"/>
            </w:tcBorders>
            <w:vAlign w:val="center"/>
          </w:tcPr>
          <w:p w14:paraId="54DCF380" w14:textId="77777777" w:rsidR="005B6195" w:rsidRPr="001A720B" w:rsidRDefault="005B6195" w:rsidP="00CB7CF7">
            <w:pPr>
              <w:jc w:val="center"/>
              <w:rPr>
                <w:rFonts w:eastAsia="Times New Roman"/>
                <w:b/>
                <w:bCs/>
                <w:color w:val="000000"/>
                <w:sz w:val="20"/>
                <w:szCs w:val="20"/>
              </w:rPr>
            </w:pPr>
            <w:r>
              <w:rPr>
                <w:rFonts w:eastAsia="Times New Roman"/>
                <w:b/>
                <w:bCs/>
                <w:color w:val="000000"/>
                <w:sz w:val="20"/>
                <w:szCs w:val="20"/>
              </w:rPr>
              <w:t>df</w:t>
            </w:r>
          </w:p>
        </w:tc>
        <w:tc>
          <w:tcPr>
            <w:tcW w:w="815" w:type="pct"/>
            <w:tcBorders>
              <w:top w:val="single" w:sz="4" w:space="0" w:color="auto"/>
              <w:left w:val="nil"/>
              <w:bottom w:val="single" w:sz="4" w:space="0" w:color="auto"/>
              <w:right w:val="nil"/>
            </w:tcBorders>
            <w:shd w:val="clear" w:color="auto" w:fill="auto"/>
            <w:noWrap/>
            <w:vAlign w:val="center"/>
            <w:hideMark/>
          </w:tcPr>
          <w:p w14:paraId="3B766B70" w14:textId="77777777" w:rsidR="005B6195" w:rsidRPr="001A720B" w:rsidRDefault="005B6195" w:rsidP="00CB7CF7">
            <w:pPr>
              <w:jc w:val="center"/>
              <w:rPr>
                <w:rFonts w:eastAsia="Times New Roman"/>
                <w:b/>
                <w:bCs/>
                <w:color w:val="000000"/>
                <w:sz w:val="20"/>
                <w:szCs w:val="20"/>
              </w:rPr>
            </w:pPr>
            <w:r w:rsidRPr="001A720B">
              <w:rPr>
                <w:rFonts w:eastAsia="Times New Roman"/>
                <w:b/>
                <w:bCs/>
                <w:color w:val="000000"/>
                <w:sz w:val="20"/>
                <w:szCs w:val="20"/>
              </w:rPr>
              <w:t>Slope</w:t>
            </w:r>
          </w:p>
        </w:tc>
        <w:tc>
          <w:tcPr>
            <w:tcW w:w="809" w:type="pct"/>
            <w:tcBorders>
              <w:top w:val="single" w:sz="4" w:space="0" w:color="auto"/>
              <w:left w:val="nil"/>
              <w:bottom w:val="single" w:sz="4" w:space="0" w:color="auto"/>
              <w:right w:val="nil"/>
            </w:tcBorders>
            <w:shd w:val="clear" w:color="auto" w:fill="auto"/>
            <w:noWrap/>
            <w:vAlign w:val="center"/>
            <w:hideMark/>
          </w:tcPr>
          <w:p w14:paraId="49047DC8" w14:textId="77777777" w:rsidR="005B6195" w:rsidRPr="001A720B" w:rsidRDefault="005B6195" w:rsidP="00CB7CF7">
            <w:pPr>
              <w:jc w:val="center"/>
              <w:rPr>
                <w:rFonts w:eastAsia="Times New Roman"/>
                <w:b/>
                <w:bCs/>
                <w:i/>
                <w:iCs/>
                <w:color w:val="000000"/>
                <w:sz w:val="20"/>
                <w:szCs w:val="20"/>
              </w:rPr>
            </w:pPr>
            <w:r w:rsidRPr="001A720B">
              <w:rPr>
                <w:rFonts w:eastAsia="Times New Roman"/>
                <w:b/>
                <w:bCs/>
                <w:i/>
                <w:iCs/>
                <w:color w:val="000000"/>
                <w:sz w:val="20"/>
                <w:szCs w:val="20"/>
              </w:rPr>
              <w:t>p</w:t>
            </w:r>
          </w:p>
        </w:tc>
        <w:tc>
          <w:tcPr>
            <w:tcW w:w="1050" w:type="pct"/>
            <w:tcBorders>
              <w:top w:val="single" w:sz="4" w:space="0" w:color="auto"/>
              <w:left w:val="nil"/>
              <w:bottom w:val="single" w:sz="4" w:space="0" w:color="auto"/>
              <w:right w:val="nil"/>
            </w:tcBorders>
            <w:shd w:val="clear" w:color="auto" w:fill="auto"/>
            <w:noWrap/>
            <w:vAlign w:val="center"/>
            <w:hideMark/>
          </w:tcPr>
          <w:p w14:paraId="4C5A302E" w14:textId="77777777" w:rsidR="005B6195" w:rsidRPr="001A720B" w:rsidRDefault="005B6195" w:rsidP="00CB7CF7">
            <w:pPr>
              <w:jc w:val="center"/>
              <w:rPr>
                <w:rFonts w:eastAsia="Times New Roman"/>
                <w:b/>
                <w:bCs/>
                <w:color w:val="000000"/>
                <w:sz w:val="20"/>
                <w:szCs w:val="20"/>
              </w:rPr>
            </w:pPr>
            <w:r w:rsidRPr="001A720B">
              <w:rPr>
                <w:rFonts w:eastAsia="Times New Roman"/>
                <w:b/>
                <w:bCs/>
                <w:color w:val="000000"/>
                <w:sz w:val="20"/>
                <w:szCs w:val="20"/>
              </w:rPr>
              <w:t>Relative Importance</w:t>
            </w:r>
          </w:p>
        </w:tc>
      </w:tr>
      <w:tr w:rsidR="005B6195" w:rsidRPr="001A720B" w14:paraId="45F7204E" w14:textId="77777777" w:rsidTr="00CB7CF7">
        <w:trPr>
          <w:trHeight w:val="320"/>
        </w:trPr>
        <w:tc>
          <w:tcPr>
            <w:tcW w:w="1517" w:type="pct"/>
            <w:tcBorders>
              <w:top w:val="single" w:sz="4" w:space="0" w:color="auto"/>
              <w:left w:val="nil"/>
              <w:bottom w:val="nil"/>
              <w:right w:val="nil"/>
            </w:tcBorders>
            <w:shd w:val="clear" w:color="auto" w:fill="auto"/>
            <w:noWrap/>
            <w:hideMark/>
          </w:tcPr>
          <w:p w14:paraId="39D29119"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N</w:t>
            </w:r>
          </w:p>
        </w:tc>
        <w:tc>
          <w:tcPr>
            <w:tcW w:w="809" w:type="pct"/>
            <w:tcBorders>
              <w:top w:val="single" w:sz="4" w:space="0" w:color="auto"/>
              <w:left w:val="nil"/>
              <w:bottom w:val="nil"/>
              <w:right w:val="nil"/>
            </w:tcBorders>
            <w:vAlign w:val="center"/>
          </w:tcPr>
          <w:p w14:paraId="5E154E76"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single" w:sz="4" w:space="0" w:color="auto"/>
              <w:left w:val="nil"/>
              <w:bottom w:val="nil"/>
              <w:right w:val="nil"/>
            </w:tcBorders>
            <w:shd w:val="clear" w:color="auto" w:fill="auto"/>
            <w:noWrap/>
            <w:vAlign w:val="center"/>
            <w:hideMark/>
          </w:tcPr>
          <w:p w14:paraId="726FF1A9"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single" w:sz="4" w:space="0" w:color="auto"/>
              <w:left w:val="nil"/>
              <w:bottom w:val="nil"/>
              <w:right w:val="nil"/>
            </w:tcBorders>
            <w:shd w:val="clear" w:color="auto" w:fill="auto"/>
            <w:noWrap/>
            <w:vAlign w:val="center"/>
            <w:hideMark/>
          </w:tcPr>
          <w:p w14:paraId="4B96D6B5"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&lt; 0.001</w:t>
            </w:r>
          </w:p>
        </w:tc>
        <w:tc>
          <w:tcPr>
            <w:tcW w:w="1050" w:type="pct"/>
            <w:tcBorders>
              <w:top w:val="single" w:sz="4" w:space="0" w:color="auto"/>
              <w:left w:val="nil"/>
              <w:bottom w:val="nil"/>
              <w:right w:val="nil"/>
            </w:tcBorders>
            <w:shd w:val="clear" w:color="auto" w:fill="auto"/>
            <w:noWrap/>
            <w:vAlign w:val="center"/>
            <w:hideMark/>
          </w:tcPr>
          <w:p w14:paraId="74B7B066" w14:textId="77777777" w:rsidR="005B6195" w:rsidRPr="001A720B" w:rsidRDefault="005B6195" w:rsidP="00CB7CF7">
            <w:pPr>
              <w:jc w:val="center"/>
              <w:rPr>
                <w:rFonts w:eastAsia="Times New Roman"/>
                <w:color w:val="000000"/>
                <w:sz w:val="20"/>
                <w:szCs w:val="20"/>
              </w:rPr>
            </w:pPr>
            <w:r>
              <w:rPr>
                <w:color w:val="000000"/>
                <w:sz w:val="20"/>
                <w:szCs w:val="20"/>
              </w:rPr>
              <w:t>0.98</w:t>
            </w:r>
            <w:r w:rsidRPr="001A720B">
              <w:rPr>
                <w:color w:val="000000"/>
                <w:sz w:val="20"/>
                <w:szCs w:val="20"/>
              </w:rPr>
              <w:t>%</w:t>
            </w:r>
          </w:p>
        </w:tc>
      </w:tr>
      <w:tr w:rsidR="005B6195" w:rsidRPr="001A720B" w14:paraId="2D95D212" w14:textId="77777777" w:rsidTr="00CB7CF7">
        <w:trPr>
          <w:trHeight w:val="320"/>
        </w:trPr>
        <w:tc>
          <w:tcPr>
            <w:tcW w:w="1517" w:type="pct"/>
            <w:tcBorders>
              <w:top w:val="nil"/>
              <w:left w:val="nil"/>
              <w:bottom w:val="nil"/>
              <w:right w:val="nil"/>
            </w:tcBorders>
            <w:shd w:val="clear" w:color="auto" w:fill="auto"/>
            <w:noWrap/>
            <w:hideMark/>
          </w:tcPr>
          <w:p w14:paraId="349F35DD"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P</w:t>
            </w:r>
          </w:p>
        </w:tc>
        <w:tc>
          <w:tcPr>
            <w:tcW w:w="809" w:type="pct"/>
            <w:tcBorders>
              <w:top w:val="nil"/>
              <w:left w:val="nil"/>
              <w:bottom w:val="nil"/>
              <w:right w:val="nil"/>
            </w:tcBorders>
            <w:vAlign w:val="center"/>
          </w:tcPr>
          <w:p w14:paraId="5AE23DD8"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hideMark/>
          </w:tcPr>
          <w:p w14:paraId="346B6A26"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hideMark/>
          </w:tcPr>
          <w:p w14:paraId="17D4161D" w14:textId="77777777" w:rsidR="005B6195" w:rsidRPr="001A720B" w:rsidRDefault="005B6195" w:rsidP="00CB7CF7">
            <w:pPr>
              <w:jc w:val="center"/>
              <w:rPr>
                <w:rFonts w:eastAsia="Times New Roman"/>
                <w:color w:val="000000"/>
                <w:sz w:val="20"/>
                <w:szCs w:val="20"/>
              </w:rPr>
            </w:pPr>
            <w:r w:rsidRPr="001A720B">
              <w:rPr>
                <w:color w:val="000000"/>
                <w:sz w:val="20"/>
                <w:szCs w:val="20"/>
              </w:rPr>
              <w:t>0.72</w:t>
            </w:r>
            <w:r>
              <w:rPr>
                <w:color w:val="000000"/>
                <w:sz w:val="20"/>
                <w:szCs w:val="20"/>
              </w:rPr>
              <w:t>8</w:t>
            </w:r>
          </w:p>
        </w:tc>
        <w:tc>
          <w:tcPr>
            <w:tcW w:w="1050" w:type="pct"/>
            <w:tcBorders>
              <w:top w:val="nil"/>
              <w:left w:val="nil"/>
              <w:bottom w:val="nil"/>
              <w:right w:val="nil"/>
            </w:tcBorders>
            <w:shd w:val="clear" w:color="auto" w:fill="auto"/>
            <w:noWrap/>
            <w:vAlign w:val="center"/>
            <w:hideMark/>
          </w:tcPr>
          <w:p w14:paraId="3E611600" w14:textId="77777777" w:rsidR="005B6195" w:rsidRPr="001A720B" w:rsidRDefault="005B6195" w:rsidP="00CB7CF7">
            <w:pPr>
              <w:jc w:val="center"/>
              <w:rPr>
                <w:rFonts w:eastAsia="Times New Roman"/>
                <w:color w:val="000000"/>
                <w:sz w:val="20"/>
                <w:szCs w:val="20"/>
              </w:rPr>
            </w:pPr>
            <w:r w:rsidRPr="001A720B">
              <w:rPr>
                <w:color w:val="000000"/>
                <w:sz w:val="20"/>
                <w:szCs w:val="20"/>
              </w:rPr>
              <w:t>0.1</w:t>
            </w:r>
            <w:r>
              <w:rPr>
                <w:color w:val="000000"/>
                <w:sz w:val="20"/>
                <w:szCs w:val="20"/>
              </w:rPr>
              <w:t>4</w:t>
            </w:r>
            <w:r w:rsidRPr="001A720B">
              <w:rPr>
                <w:color w:val="000000"/>
                <w:sz w:val="20"/>
                <w:szCs w:val="20"/>
              </w:rPr>
              <w:t>%</w:t>
            </w:r>
          </w:p>
        </w:tc>
      </w:tr>
      <w:tr w:rsidR="005B6195" w:rsidRPr="001A720B" w14:paraId="50490059" w14:textId="77777777" w:rsidTr="00CB7CF7">
        <w:trPr>
          <w:trHeight w:val="320"/>
        </w:trPr>
        <w:tc>
          <w:tcPr>
            <w:tcW w:w="1517" w:type="pct"/>
            <w:tcBorders>
              <w:top w:val="nil"/>
              <w:left w:val="nil"/>
              <w:bottom w:val="nil"/>
              <w:right w:val="nil"/>
            </w:tcBorders>
            <w:shd w:val="clear" w:color="auto" w:fill="auto"/>
            <w:noWrap/>
            <w:hideMark/>
          </w:tcPr>
          <w:p w14:paraId="67A8CEBC"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K</w:t>
            </w:r>
            <w:r w:rsidRPr="00814241">
              <w:rPr>
                <w:rFonts w:eastAsia="Times New Roman"/>
                <w:color w:val="000000"/>
                <w:sz w:val="20"/>
                <w:szCs w:val="20"/>
                <w:vertAlign w:val="subscript"/>
              </w:rPr>
              <w:t>+µ</w:t>
            </w:r>
          </w:p>
        </w:tc>
        <w:tc>
          <w:tcPr>
            <w:tcW w:w="809" w:type="pct"/>
            <w:tcBorders>
              <w:top w:val="nil"/>
              <w:left w:val="nil"/>
              <w:bottom w:val="nil"/>
              <w:right w:val="nil"/>
            </w:tcBorders>
            <w:vAlign w:val="center"/>
          </w:tcPr>
          <w:p w14:paraId="520FE61A"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hideMark/>
          </w:tcPr>
          <w:p w14:paraId="46FB4B30"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hideMark/>
          </w:tcPr>
          <w:p w14:paraId="31803ED0" w14:textId="77777777" w:rsidR="005B6195" w:rsidRPr="001A720B" w:rsidRDefault="005B6195" w:rsidP="00CB7CF7">
            <w:pPr>
              <w:jc w:val="center"/>
              <w:rPr>
                <w:rFonts w:eastAsia="Times New Roman"/>
                <w:color w:val="000000"/>
                <w:sz w:val="20"/>
                <w:szCs w:val="20"/>
              </w:rPr>
            </w:pPr>
            <w:r w:rsidRPr="001A720B">
              <w:rPr>
                <w:color w:val="000000"/>
                <w:sz w:val="20"/>
                <w:szCs w:val="20"/>
              </w:rPr>
              <w:t>0.48</w:t>
            </w:r>
            <w:r>
              <w:rPr>
                <w:color w:val="000000"/>
                <w:sz w:val="20"/>
                <w:szCs w:val="20"/>
              </w:rPr>
              <w:t>3</w:t>
            </w:r>
          </w:p>
        </w:tc>
        <w:tc>
          <w:tcPr>
            <w:tcW w:w="1050" w:type="pct"/>
            <w:tcBorders>
              <w:top w:val="nil"/>
              <w:left w:val="nil"/>
              <w:bottom w:val="nil"/>
              <w:right w:val="nil"/>
            </w:tcBorders>
            <w:shd w:val="clear" w:color="auto" w:fill="auto"/>
            <w:noWrap/>
            <w:vAlign w:val="center"/>
            <w:hideMark/>
          </w:tcPr>
          <w:p w14:paraId="1FF68B41" w14:textId="77777777" w:rsidR="005B6195" w:rsidRPr="001A720B" w:rsidRDefault="005B6195" w:rsidP="00CB7CF7">
            <w:pPr>
              <w:jc w:val="center"/>
              <w:rPr>
                <w:rFonts w:eastAsia="Times New Roman"/>
                <w:color w:val="000000"/>
                <w:sz w:val="20"/>
                <w:szCs w:val="20"/>
              </w:rPr>
            </w:pPr>
            <w:r w:rsidRPr="001A720B">
              <w:rPr>
                <w:color w:val="000000"/>
                <w:sz w:val="20"/>
                <w:szCs w:val="20"/>
              </w:rPr>
              <w:t>0.1</w:t>
            </w:r>
            <w:r>
              <w:rPr>
                <w:color w:val="000000"/>
                <w:sz w:val="20"/>
                <w:szCs w:val="20"/>
              </w:rPr>
              <w:t>4</w:t>
            </w:r>
            <w:r w:rsidRPr="001A720B">
              <w:rPr>
                <w:color w:val="000000"/>
                <w:sz w:val="20"/>
                <w:szCs w:val="20"/>
              </w:rPr>
              <w:t>%</w:t>
            </w:r>
          </w:p>
        </w:tc>
      </w:tr>
      <w:tr w:rsidR="005B6195" w:rsidRPr="001A720B" w14:paraId="2A8F0C03" w14:textId="77777777" w:rsidTr="00CB7CF7">
        <w:trPr>
          <w:trHeight w:val="320"/>
        </w:trPr>
        <w:tc>
          <w:tcPr>
            <w:tcW w:w="1517" w:type="pct"/>
            <w:tcBorders>
              <w:top w:val="nil"/>
              <w:left w:val="nil"/>
              <w:bottom w:val="nil"/>
              <w:right w:val="nil"/>
            </w:tcBorders>
            <w:shd w:val="clear" w:color="auto" w:fill="auto"/>
            <w:noWrap/>
            <w:hideMark/>
          </w:tcPr>
          <w:p w14:paraId="1B9F37F7" w14:textId="77777777" w:rsidR="005B6195" w:rsidRPr="00CA690C" w:rsidRDefault="005B6195" w:rsidP="00CB7CF7">
            <w:pPr>
              <w:rPr>
                <w:rFonts w:eastAsia="Times New Roman"/>
                <w:color w:val="000000"/>
                <w:sz w:val="20"/>
                <w:szCs w:val="20"/>
                <w:vertAlign w:val="subscript"/>
              </w:rPr>
            </w:pPr>
            <w:proofErr w:type="spellStart"/>
            <w:r>
              <w:rPr>
                <w:rFonts w:eastAsia="Times New Roman"/>
                <w:i/>
                <w:iCs/>
                <w:color w:val="000000"/>
                <w:sz w:val="20"/>
                <w:szCs w:val="20"/>
              </w:rPr>
              <w:t>T</w:t>
            </w:r>
            <w:r>
              <w:rPr>
                <w:rFonts w:eastAsia="Times New Roman"/>
                <w:color w:val="000000"/>
                <w:sz w:val="20"/>
                <w:szCs w:val="20"/>
                <w:vertAlign w:val="subscript"/>
              </w:rPr>
              <w:t>g</w:t>
            </w:r>
            <w:proofErr w:type="spellEnd"/>
          </w:p>
        </w:tc>
        <w:tc>
          <w:tcPr>
            <w:tcW w:w="809" w:type="pct"/>
            <w:tcBorders>
              <w:top w:val="nil"/>
              <w:left w:val="nil"/>
              <w:bottom w:val="nil"/>
              <w:right w:val="nil"/>
            </w:tcBorders>
            <w:vAlign w:val="center"/>
          </w:tcPr>
          <w:p w14:paraId="4632CC35" w14:textId="77777777" w:rsidR="005B6195" w:rsidRPr="001A720B" w:rsidRDefault="005B6195" w:rsidP="00CB7CF7">
            <w:pPr>
              <w:jc w:val="center"/>
              <w:rPr>
                <w:color w:val="000000"/>
                <w:sz w:val="20"/>
                <w:szCs w:val="20"/>
              </w:rPr>
            </w:pPr>
            <w:r>
              <w:rPr>
                <w:color w:val="000000"/>
                <w:sz w:val="20"/>
                <w:szCs w:val="20"/>
              </w:rPr>
              <w:t>1</w:t>
            </w:r>
          </w:p>
        </w:tc>
        <w:tc>
          <w:tcPr>
            <w:tcW w:w="815" w:type="pct"/>
            <w:tcBorders>
              <w:top w:val="nil"/>
              <w:left w:val="nil"/>
              <w:bottom w:val="nil"/>
              <w:right w:val="nil"/>
            </w:tcBorders>
            <w:shd w:val="clear" w:color="auto" w:fill="auto"/>
            <w:noWrap/>
            <w:vAlign w:val="center"/>
            <w:hideMark/>
          </w:tcPr>
          <w:p w14:paraId="25D0E00D" w14:textId="77777777" w:rsidR="005B6195" w:rsidRPr="001A720B" w:rsidRDefault="005B6195" w:rsidP="00CB7CF7">
            <w:pPr>
              <w:jc w:val="center"/>
              <w:rPr>
                <w:rFonts w:eastAsia="Times New Roman"/>
                <w:color w:val="000000"/>
                <w:sz w:val="20"/>
                <w:szCs w:val="20"/>
              </w:rPr>
            </w:pPr>
            <w:r w:rsidRPr="001A720B">
              <w:rPr>
                <w:color w:val="000000"/>
                <w:sz w:val="20"/>
                <w:szCs w:val="20"/>
              </w:rPr>
              <w:t>-0.0</w:t>
            </w:r>
            <w:r>
              <w:rPr>
                <w:color w:val="000000"/>
                <w:sz w:val="20"/>
                <w:szCs w:val="20"/>
              </w:rPr>
              <w:t xml:space="preserve">40 </w:t>
            </w:r>
            <w:r>
              <w:rPr>
                <w:rFonts w:eastAsia="Times New Roman"/>
                <w:color w:val="000000"/>
                <w:sz w:val="20"/>
                <w:szCs w:val="20"/>
              </w:rPr>
              <w:t>± 0.006</w:t>
            </w:r>
          </w:p>
        </w:tc>
        <w:tc>
          <w:tcPr>
            <w:tcW w:w="809" w:type="pct"/>
            <w:tcBorders>
              <w:top w:val="nil"/>
              <w:left w:val="nil"/>
              <w:bottom w:val="nil"/>
              <w:right w:val="nil"/>
            </w:tcBorders>
            <w:shd w:val="clear" w:color="auto" w:fill="auto"/>
            <w:noWrap/>
            <w:vAlign w:val="center"/>
            <w:hideMark/>
          </w:tcPr>
          <w:p w14:paraId="5930218C"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2683D4FF"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7.37</w:t>
            </w:r>
            <w:r w:rsidRPr="001A720B">
              <w:rPr>
                <w:rFonts w:eastAsia="Times New Roman"/>
                <w:color w:val="000000"/>
                <w:sz w:val="20"/>
                <w:szCs w:val="20"/>
              </w:rPr>
              <w:t>%</w:t>
            </w:r>
          </w:p>
        </w:tc>
      </w:tr>
      <w:tr w:rsidR="005B6195" w:rsidRPr="001A720B" w14:paraId="1BA856B5" w14:textId="77777777" w:rsidTr="00CB7CF7">
        <w:trPr>
          <w:trHeight w:val="320"/>
        </w:trPr>
        <w:tc>
          <w:tcPr>
            <w:tcW w:w="1517" w:type="pct"/>
            <w:tcBorders>
              <w:top w:val="nil"/>
              <w:left w:val="nil"/>
              <w:bottom w:val="nil"/>
              <w:right w:val="nil"/>
            </w:tcBorders>
            <w:shd w:val="clear" w:color="auto" w:fill="auto"/>
            <w:noWrap/>
            <w:hideMark/>
          </w:tcPr>
          <w:p w14:paraId="4CCC8C9B" w14:textId="77777777" w:rsidR="005B6195" w:rsidRPr="00CA690C" w:rsidRDefault="005B6195" w:rsidP="00CB7CF7">
            <w:pPr>
              <w:rPr>
                <w:rFonts w:eastAsia="Times New Roman"/>
                <w:color w:val="000000"/>
                <w:sz w:val="20"/>
                <w:szCs w:val="20"/>
                <w:vertAlign w:val="subscript"/>
              </w:rPr>
            </w:pPr>
            <w:r w:rsidRPr="001A720B">
              <w:rPr>
                <w:rFonts w:eastAsia="Times New Roman"/>
                <w:color w:val="000000"/>
                <w:sz w:val="20"/>
                <w:szCs w:val="20"/>
              </w:rPr>
              <w:t xml:space="preserve">ln </w:t>
            </w:r>
            <w:r>
              <w:rPr>
                <w:rFonts w:eastAsia="Times New Roman"/>
                <w:i/>
                <w:iCs/>
                <w:color w:val="000000"/>
                <w:sz w:val="20"/>
                <w:szCs w:val="20"/>
              </w:rPr>
              <w:t>I</w:t>
            </w:r>
            <w:r>
              <w:rPr>
                <w:rFonts w:eastAsia="Times New Roman"/>
                <w:color w:val="000000"/>
                <w:sz w:val="20"/>
                <w:szCs w:val="20"/>
                <w:vertAlign w:val="subscript"/>
              </w:rPr>
              <w:t>g</w:t>
            </w:r>
          </w:p>
        </w:tc>
        <w:tc>
          <w:tcPr>
            <w:tcW w:w="809" w:type="pct"/>
            <w:tcBorders>
              <w:top w:val="nil"/>
              <w:left w:val="nil"/>
              <w:bottom w:val="nil"/>
              <w:right w:val="nil"/>
            </w:tcBorders>
            <w:vAlign w:val="center"/>
          </w:tcPr>
          <w:p w14:paraId="5E3AF504" w14:textId="77777777" w:rsidR="005B6195" w:rsidRPr="00D9114B"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hideMark/>
          </w:tcPr>
          <w:p w14:paraId="16D68B13" w14:textId="77777777" w:rsidR="005B6195" w:rsidRPr="001A720B" w:rsidRDefault="005B6195" w:rsidP="00CB7CF7">
            <w:pPr>
              <w:jc w:val="center"/>
              <w:rPr>
                <w:rFonts w:eastAsia="Times New Roman"/>
                <w:color w:val="000000"/>
                <w:sz w:val="20"/>
                <w:szCs w:val="20"/>
              </w:rPr>
            </w:pPr>
            <w:r w:rsidRPr="00D9114B">
              <w:rPr>
                <w:rFonts w:eastAsia="Times New Roman"/>
                <w:color w:val="000000"/>
                <w:sz w:val="20"/>
                <w:szCs w:val="20"/>
              </w:rPr>
              <w:t>0.</w:t>
            </w:r>
            <w:r>
              <w:rPr>
                <w:rFonts w:eastAsia="Times New Roman"/>
                <w:color w:val="000000"/>
                <w:sz w:val="20"/>
                <w:szCs w:val="20"/>
              </w:rPr>
              <w:t xml:space="preserve">020 ± </w:t>
            </w:r>
            <w:r w:rsidRPr="00D9114B">
              <w:rPr>
                <w:rFonts w:eastAsia="Times New Roman"/>
                <w:color w:val="000000"/>
                <w:sz w:val="20"/>
                <w:szCs w:val="20"/>
              </w:rPr>
              <w:t>0.</w:t>
            </w:r>
            <w:r>
              <w:rPr>
                <w:rFonts w:eastAsia="Times New Roman"/>
                <w:color w:val="000000"/>
                <w:sz w:val="20"/>
                <w:szCs w:val="20"/>
              </w:rPr>
              <w:t>143</w:t>
            </w:r>
          </w:p>
        </w:tc>
        <w:tc>
          <w:tcPr>
            <w:tcW w:w="809" w:type="pct"/>
            <w:tcBorders>
              <w:top w:val="nil"/>
              <w:left w:val="nil"/>
              <w:bottom w:val="nil"/>
              <w:right w:val="nil"/>
            </w:tcBorders>
            <w:shd w:val="clear" w:color="auto" w:fill="auto"/>
            <w:noWrap/>
            <w:vAlign w:val="center"/>
            <w:hideMark/>
          </w:tcPr>
          <w:p w14:paraId="3FA20B9A" w14:textId="77777777" w:rsidR="005B6195" w:rsidRPr="001A720B" w:rsidRDefault="005B6195" w:rsidP="00CB7CF7">
            <w:pPr>
              <w:jc w:val="center"/>
              <w:rPr>
                <w:rFonts w:eastAsia="Times New Roman"/>
                <w:color w:val="000000"/>
                <w:sz w:val="20"/>
                <w:szCs w:val="20"/>
              </w:rPr>
            </w:pPr>
            <w:r w:rsidRPr="001A720B">
              <w:rPr>
                <w:color w:val="000000"/>
                <w:sz w:val="20"/>
                <w:szCs w:val="20"/>
              </w:rPr>
              <w:t>0.</w:t>
            </w:r>
            <w:r>
              <w:rPr>
                <w:color w:val="000000"/>
                <w:sz w:val="20"/>
                <w:szCs w:val="20"/>
              </w:rPr>
              <w:t>889</w:t>
            </w:r>
          </w:p>
        </w:tc>
        <w:tc>
          <w:tcPr>
            <w:tcW w:w="1050" w:type="pct"/>
            <w:tcBorders>
              <w:top w:val="nil"/>
              <w:left w:val="nil"/>
              <w:bottom w:val="nil"/>
              <w:right w:val="nil"/>
            </w:tcBorders>
            <w:shd w:val="clear" w:color="auto" w:fill="auto"/>
            <w:noWrap/>
            <w:vAlign w:val="center"/>
            <w:hideMark/>
          </w:tcPr>
          <w:p w14:paraId="46A3F986" w14:textId="77777777" w:rsidR="005B6195" w:rsidRPr="001A720B" w:rsidRDefault="005B6195" w:rsidP="00CB7CF7">
            <w:pPr>
              <w:jc w:val="center"/>
              <w:rPr>
                <w:rFonts w:eastAsia="Times New Roman"/>
                <w:color w:val="000000"/>
                <w:sz w:val="20"/>
                <w:szCs w:val="20"/>
              </w:rPr>
            </w:pPr>
            <w:r>
              <w:rPr>
                <w:color w:val="000000"/>
                <w:sz w:val="20"/>
                <w:szCs w:val="20"/>
              </w:rPr>
              <w:t>20.26</w:t>
            </w:r>
            <w:r w:rsidRPr="001A720B">
              <w:rPr>
                <w:color w:val="000000"/>
                <w:sz w:val="20"/>
                <w:szCs w:val="20"/>
              </w:rPr>
              <w:t>%</w:t>
            </w:r>
          </w:p>
        </w:tc>
      </w:tr>
      <w:tr w:rsidR="005B6195" w:rsidRPr="001A720B" w14:paraId="295D75D3" w14:textId="77777777" w:rsidTr="00CB7CF7">
        <w:trPr>
          <w:trHeight w:val="320"/>
        </w:trPr>
        <w:tc>
          <w:tcPr>
            <w:tcW w:w="1517" w:type="pct"/>
            <w:tcBorders>
              <w:top w:val="nil"/>
              <w:left w:val="nil"/>
              <w:bottom w:val="nil"/>
              <w:right w:val="nil"/>
            </w:tcBorders>
            <w:shd w:val="clear" w:color="auto" w:fill="auto"/>
            <w:noWrap/>
            <w:hideMark/>
          </w:tcPr>
          <w:p w14:paraId="24132D1B" w14:textId="77777777" w:rsidR="005B6195" w:rsidRPr="00CA690C" w:rsidRDefault="005B6195" w:rsidP="00CB7CF7">
            <w:pPr>
              <w:rPr>
                <w:rFonts w:eastAsia="Times New Roman"/>
                <w:color w:val="000000"/>
                <w:sz w:val="20"/>
                <w:szCs w:val="20"/>
                <w:vertAlign w:val="subscript"/>
              </w:rPr>
            </w:pPr>
            <w:r w:rsidRPr="001A720B">
              <w:rPr>
                <w:rFonts w:eastAsia="Times New Roman"/>
                <w:color w:val="000000"/>
                <w:sz w:val="20"/>
                <w:szCs w:val="20"/>
              </w:rPr>
              <w:t xml:space="preserve">ln </w:t>
            </w:r>
            <w:proofErr w:type="spellStart"/>
            <w:r>
              <w:rPr>
                <w:rFonts w:eastAsia="Times New Roman"/>
                <w:i/>
                <w:iCs/>
                <w:color w:val="000000"/>
                <w:sz w:val="20"/>
                <w:szCs w:val="20"/>
              </w:rPr>
              <w:t>M</w:t>
            </w:r>
            <w:r>
              <w:rPr>
                <w:rFonts w:eastAsia="Times New Roman"/>
                <w:color w:val="000000"/>
                <w:sz w:val="20"/>
                <w:szCs w:val="20"/>
                <w:vertAlign w:val="subscript"/>
              </w:rPr>
              <w:t>area</w:t>
            </w:r>
            <w:proofErr w:type="spellEnd"/>
          </w:p>
        </w:tc>
        <w:tc>
          <w:tcPr>
            <w:tcW w:w="809" w:type="pct"/>
            <w:tcBorders>
              <w:top w:val="nil"/>
              <w:left w:val="nil"/>
              <w:bottom w:val="nil"/>
              <w:right w:val="nil"/>
            </w:tcBorders>
            <w:vAlign w:val="center"/>
          </w:tcPr>
          <w:p w14:paraId="0EB62600" w14:textId="77777777" w:rsidR="005B6195" w:rsidRPr="00D9114B" w:rsidRDefault="005B6195" w:rsidP="00CB7CF7">
            <w:pPr>
              <w:jc w:val="center"/>
              <w:rPr>
                <w:color w:val="000000"/>
                <w:sz w:val="20"/>
                <w:szCs w:val="20"/>
              </w:rPr>
            </w:pPr>
            <w:r>
              <w:rPr>
                <w:color w:val="000000"/>
                <w:sz w:val="20"/>
                <w:szCs w:val="20"/>
              </w:rPr>
              <w:t>1</w:t>
            </w:r>
          </w:p>
        </w:tc>
        <w:tc>
          <w:tcPr>
            <w:tcW w:w="815" w:type="pct"/>
            <w:tcBorders>
              <w:top w:val="nil"/>
              <w:left w:val="nil"/>
              <w:bottom w:val="nil"/>
              <w:right w:val="nil"/>
            </w:tcBorders>
            <w:shd w:val="clear" w:color="auto" w:fill="auto"/>
            <w:noWrap/>
            <w:vAlign w:val="center"/>
            <w:hideMark/>
          </w:tcPr>
          <w:p w14:paraId="7CDC8285" w14:textId="77777777" w:rsidR="005B6195" w:rsidRPr="00D9114B" w:rsidRDefault="005B6195" w:rsidP="00CB7CF7">
            <w:pPr>
              <w:jc w:val="center"/>
              <w:rPr>
                <w:color w:val="000000"/>
                <w:sz w:val="20"/>
                <w:szCs w:val="20"/>
              </w:rPr>
            </w:pPr>
            <w:r w:rsidRPr="00D9114B">
              <w:rPr>
                <w:color w:val="000000"/>
                <w:sz w:val="20"/>
                <w:szCs w:val="20"/>
              </w:rPr>
              <w:t>0.93</w:t>
            </w:r>
            <w:r>
              <w:rPr>
                <w:color w:val="000000"/>
                <w:sz w:val="20"/>
                <w:szCs w:val="20"/>
              </w:rPr>
              <w:t xml:space="preserve">7 </w:t>
            </w:r>
            <w:r>
              <w:rPr>
                <w:rFonts w:eastAsia="Times New Roman"/>
                <w:color w:val="000000"/>
                <w:sz w:val="20"/>
                <w:szCs w:val="20"/>
              </w:rPr>
              <w:t xml:space="preserve">± </w:t>
            </w:r>
            <w:r w:rsidRPr="00D9114B">
              <w:rPr>
                <w:rFonts w:eastAsia="Times New Roman"/>
                <w:color w:val="000000"/>
                <w:sz w:val="20"/>
                <w:szCs w:val="20"/>
              </w:rPr>
              <w:t>0.00</w:t>
            </w:r>
            <w:r>
              <w:rPr>
                <w:rFonts w:eastAsia="Times New Roman"/>
                <w:color w:val="000000"/>
                <w:sz w:val="20"/>
                <w:szCs w:val="20"/>
              </w:rPr>
              <w:t>8</w:t>
            </w:r>
          </w:p>
        </w:tc>
        <w:tc>
          <w:tcPr>
            <w:tcW w:w="809" w:type="pct"/>
            <w:tcBorders>
              <w:top w:val="nil"/>
              <w:left w:val="nil"/>
              <w:bottom w:val="nil"/>
              <w:right w:val="nil"/>
            </w:tcBorders>
            <w:shd w:val="clear" w:color="auto" w:fill="auto"/>
            <w:noWrap/>
            <w:vAlign w:val="center"/>
            <w:hideMark/>
          </w:tcPr>
          <w:p w14:paraId="3288352F"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2E6D1222" w14:textId="77777777" w:rsidR="005B6195" w:rsidRPr="001A720B" w:rsidRDefault="005B6195" w:rsidP="00CB7CF7">
            <w:pPr>
              <w:jc w:val="center"/>
              <w:rPr>
                <w:rFonts w:eastAsia="Times New Roman"/>
                <w:color w:val="000000"/>
                <w:sz w:val="20"/>
                <w:szCs w:val="20"/>
              </w:rPr>
            </w:pPr>
            <w:r w:rsidRPr="001A720B">
              <w:rPr>
                <w:color w:val="000000"/>
                <w:sz w:val="20"/>
                <w:szCs w:val="20"/>
              </w:rPr>
              <w:t>53</w:t>
            </w:r>
            <w:r>
              <w:rPr>
                <w:color w:val="000000"/>
                <w:sz w:val="20"/>
                <w:szCs w:val="20"/>
              </w:rPr>
              <w:t>.55</w:t>
            </w:r>
            <w:r w:rsidRPr="001A720B">
              <w:rPr>
                <w:color w:val="000000"/>
                <w:sz w:val="20"/>
                <w:szCs w:val="20"/>
              </w:rPr>
              <w:t>%</w:t>
            </w:r>
          </w:p>
        </w:tc>
      </w:tr>
      <w:tr w:rsidR="005B6195" w:rsidRPr="001A720B" w14:paraId="4682752C" w14:textId="77777777" w:rsidTr="00CB7CF7">
        <w:trPr>
          <w:trHeight w:val="320"/>
        </w:trPr>
        <w:tc>
          <w:tcPr>
            <w:tcW w:w="1517" w:type="pct"/>
            <w:tcBorders>
              <w:top w:val="nil"/>
              <w:left w:val="nil"/>
              <w:bottom w:val="nil"/>
              <w:right w:val="nil"/>
            </w:tcBorders>
            <w:shd w:val="clear" w:color="auto" w:fill="auto"/>
            <w:noWrap/>
            <w:hideMark/>
          </w:tcPr>
          <w:p w14:paraId="017DE078"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χ</w:t>
            </w:r>
          </w:p>
        </w:tc>
        <w:tc>
          <w:tcPr>
            <w:tcW w:w="809" w:type="pct"/>
            <w:tcBorders>
              <w:top w:val="nil"/>
              <w:left w:val="nil"/>
              <w:bottom w:val="nil"/>
              <w:right w:val="nil"/>
            </w:tcBorders>
            <w:vAlign w:val="center"/>
          </w:tcPr>
          <w:p w14:paraId="551913A4" w14:textId="77777777" w:rsidR="005B6195" w:rsidRPr="001A720B" w:rsidRDefault="005B6195" w:rsidP="00CB7CF7">
            <w:pPr>
              <w:jc w:val="center"/>
              <w:rPr>
                <w:color w:val="000000"/>
                <w:sz w:val="20"/>
                <w:szCs w:val="20"/>
              </w:rPr>
            </w:pPr>
            <w:r>
              <w:rPr>
                <w:color w:val="000000"/>
                <w:sz w:val="20"/>
                <w:szCs w:val="20"/>
              </w:rPr>
              <w:t>1</w:t>
            </w:r>
          </w:p>
        </w:tc>
        <w:tc>
          <w:tcPr>
            <w:tcW w:w="815" w:type="pct"/>
            <w:tcBorders>
              <w:top w:val="nil"/>
              <w:left w:val="nil"/>
              <w:bottom w:val="nil"/>
              <w:right w:val="nil"/>
            </w:tcBorders>
            <w:shd w:val="clear" w:color="auto" w:fill="auto"/>
            <w:noWrap/>
            <w:vAlign w:val="center"/>
            <w:hideMark/>
          </w:tcPr>
          <w:p w14:paraId="3E134F53" w14:textId="77777777" w:rsidR="005B6195" w:rsidRPr="001A720B" w:rsidRDefault="005B6195" w:rsidP="00CB7CF7">
            <w:pPr>
              <w:jc w:val="center"/>
              <w:rPr>
                <w:rFonts w:eastAsia="Times New Roman"/>
                <w:color w:val="000000"/>
                <w:sz w:val="20"/>
                <w:szCs w:val="20"/>
              </w:rPr>
            </w:pPr>
            <w:r w:rsidRPr="001A720B">
              <w:rPr>
                <w:color w:val="000000"/>
                <w:sz w:val="20"/>
                <w:szCs w:val="20"/>
              </w:rPr>
              <w:t>-0.2</w:t>
            </w:r>
            <w:r>
              <w:rPr>
                <w:color w:val="000000"/>
                <w:sz w:val="20"/>
                <w:szCs w:val="20"/>
              </w:rPr>
              <w:t xml:space="preserve">95 </w:t>
            </w:r>
            <w:r>
              <w:rPr>
                <w:rFonts w:eastAsia="Times New Roman"/>
                <w:color w:val="000000"/>
                <w:sz w:val="20"/>
                <w:szCs w:val="20"/>
              </w:rPr>
              <w:t>± 0.120</w:t>
            </w:r>
          </w:p>
        </w:tc>
        <w:tc>
          <w:tcPr>
            <w:tcW w:w="809" w:type="pct"/>
            <w:tcBorders>
              <w:top w:val="nil"/>
              <w:left w:val="nil"/>
              <w:bottom w:val="nil"/>
              <w:right w:val="nil"/>
            </w:tcBorders>
            <w:shd w:val="clear" w:color="auto" w:fill="auto"/>
            <w:noWrap/>
            <w:vAlign w:val="center"/>
            <w:hideMark/>
          </w:tcPr>
          <w:p w14:paraId="05D6F2CE"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0.0</w:t>
            </w:r>
            <w:r>
              <w:rPr>
                <w:b/>
                <w:bCs/>
                <w:color w:val="000000"/>
                <w:sz w:val="20"/>
                <w:szCs w:val="20"/>
              </w:rPr>
              <w:t>14</w:t>
            </w:r>
          </w:p>
        </w:tc>
        <w:tc>
          <w:tcPr>
            <w:tcW w:w="1050" w:type="pct"/>
            <w:tcBorders>
              <w:top w:val="nil"/>
              <w:left w:val="nil"/>
              <w:bottom w:val="nil"/>
              <w:right w:val="nil"/>
            </w:tcBorders>
            <w:shd w:val="clear" w:color="auto" w:fill="auto"/>
            <w:noWrap/>
            <w:vAlign w:val="center"/>
            <w:hideMark/>
          </w:tcPr>
          <w:p w14:paraId="222D7F89" w14:textId="77777777" w:rsidR="005B6195" w:rsidRPr="001A720B" w:rsidRDefault="005B6195" w:rsidP="00CB7CF7">
            <w:pPr>
              <w:jc w:val="center"/>
              <w:rPr>
                <w:rFonts w:eastAsia="Times New Roman"/>
                <w:color w:val="000000"/>
                <w:sz w:val="20"/>
                <w:szCs w:val="20"/>
              </w:rPr>
            </w:pPr>
            <w:r>
              <w:rPr>
                <w:color w:val="000000"/>
                <w:sz w:val="20"/>
                <w:szCs w:val="20"/>
              </w:rPr>
              <w:t>6.08</w:t>
            </w:r>
            <w:r w:rsidRPr="001A720B">
              <w:rPr>
                <w:color w:val="000000"/>
                <w:sz w:val="20"/>
                <w:szCs w:val="20"/>
              </w:rPr>
              <w:t>%</w:t>
            </w:r>
          </w:p>
        </w:tc>
      </w:tr>
      <w:tr w:rsidR="005B6195" w:rsidRPr="001A720B" w14:paraId="44AA1BA9" w14:textId="77777777" w:rsidTr="00CB7CF7">
        <w:trPr>
          <w:trHeight w:val="320"/>
        </w:trPr>
        <w:tc>
          <w:tcPr>
            <w:tcW w:w="1517" w:type="pct"/>
            <w:tcBorders>
              <w:top w:val="nil"/>
              <w:left w:val="nil"/>
              <w:bottom w:val="nil"/>
              <w:right w:val="nil"/>
            </w:tcBorders>
            <w:shd w:val="clear" w:color="auto" w:fill="auto"/>
            <w:noWrap/>
            <w:hideMark/>
          </w:tcPr>
          <w:p w14:paraId="15D600FD"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N fixer</w:t>
            </w:r>
          </w:p>
        </w:tc>
        <w:tc>
          <w:tcPr>
            <w:tcW w:w="809" w:type="pct"/>
            <w:tcBorders>
              <w:top w:val="nil"/>
              <w:left w:val="nil"/>
              <w:bottom w:val="nil"/>
              <w:right w:val="nil"/>
            </w:tcBorders>
            <w:vAlign w:val="center"/>
          </w:tcPr>
          <w:p w14:paraId="4DF0A1E2"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hideMark/>
          </w:tcPr>
          <w:p w14:paraId="237F28E1"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hideMark/>
          </w:tcPr>
          <w:p w14:paraId="6050080B"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795172B2" w14:textId="77777777" w:rsidR="005B6195" w:rsidRPr="001A720B" w:rsidRDefault="005B6195" w:rsidP="00CB7CF7">
            <w:pPr>
              <w:jc w:val="center"/>
              <w:rPr>
                <w:rFonts w:eastAsia="Times New Roman"/>
                <w:color w:val="000000"/>
                <w:sz w:val="20"/>
                <w:szCs w:val="20"/>
              </w:rPr>
            </w:pPr>
            <w:r w:rsidRPr="001A720B">
              <w:rPr>
                <w:color w:val="000000"/>
                <w:sz w:val="20"/>
                <w:szCs w:val="20"/>
              </w:rPr>
              <w:t>5</w:t>
            </w:r>
            <w:r>
              <w:rPr>
                <w:color w:val="000000"/>
                <w:sz w:val="20"/>
                <w:szCs w:val="20"/>
              </w:rPr>
              <w:t>.42</w:t>
            </w:r>
            <w:r w:rsidRPr="001A720B">
              <w:rPr>
                <w:color w:val="000000"/>
                <w:sz w:val="20"/>
                <w:szCs w:val="20"/>
              </w:rPr>
              <w:t>%</w:t>
            </w:r>
          </w:p>
        </w:tc>
      </w:tr>
      <w:tr w:rsidR="005B6195" w:rsidRPr="001A720B" w14:paraId="69EFF0B7" w14:textId="77777777" w:rsidTr="00CB7CF7">
        <w:trPr>
          <w:trHeight w:val="320"/>
        </w:trPr>
        <w:tc>
          <w:tcPr>
            <w:tcW w:w="1517" w:type="pct"/>
            <w:tcBorders>
              <w:top w:val="nil"/>
              <w:left w:val="nil"/>
              <w:right w:val="nil"/>
            </w:tcBorders>
            <w:shd w:val="clear" w:color="auto" w:fill="auto"/>
            <w:noWrap/>
            <w:hideMark/>
          </w:tcPr>
          <w:p w14:paraId="4CF40C1E" w14:textId="77777777" w:rsidR="005B6195" w:rsidRPr="001A720B" w:rsidRDefault="005B6195" w:rsidP="00CB7CF7">
            <w:pPr>
              <w:rPr>
                <w:rFonts w:eastAsia="Times New Roman"/>
                <w:color w:val="000000"/>
                <w:sz w:val="20"/>
                <w:szCs w:val="20"/>
              </w:rPr>
            </w:pPr>
            <w:r>
              <w:rPr>
                <w:rFonts w:eastAsia="Times New Roman"/>
                <w:color w:val="000000"/>
                <w:sz w:val="20"/>
                <w:szCs w:val="20"/>
              </w:rPr>
              <w:t>Photosynthetic pathway (</w:t>
            </w:r>
            <w:r w:rsidRPr="001A720B">
              <w:rPr>
                <w:rFonts w:eastAsia="Times New Roman"/>
                <w:color w:val="000000"/>
                <w:sz w:val="20"/>
                <w:szCs w:val="20"/>
              </w:rPr>
              <w:t>C</w:t>
            </w:r>
            <w:r w:rsidRPr="00132C25">
              <w:rPr>
                <w:rFonts w:eastAsia="Times New Roman"/>
                <w:color w:val="000000"/>
                <w:sz w:val="20"/>
                <w:szCs w:val="20"/>
                <w:vertAlign w:val="subscript"/>
              </w:rPr>
              <w:t>3</w:t>
            </w:r>
            <w:r w:rsidRPr="001A720B">
              <w:rPr>
                <w:rFonts w:eastAsia="Times New Roman"/>
                <w:color w:val="000000"/>
                <w:sz w:val="20"/>
                <w:szCs w:val="20"/>
              </w:rPr>
              <w:t>/C</w:t>
            </w:r>
            <w:r w:rsidRPr="00132C25">
              <w:rPr>
                <w:rFonts w:eastAsia="Times New Roman"/>
                <w:color w:val="000000"/>
                <w:sz w:val="20"/>
                <w:szCs w:val="20"/>
                <w:vertAlign w:val="subscript"/>
              </w:rPr>
              <w:t>4</w:t>
            </w:r>
            <w:r>
              <w:rPr>
                <w:rFonts w:eastAsia="Times New Roman"/>
                <w:color w:val="000000"/>
                <w:sz w:val="20"/>
                <w:szCs w:val="20"/>
              </w:rPr>
              <w:t>)</w:t>
            </w:r>
          </w:p>
        </w:tc>
        <w:tc>
          <w:tcPr>
            <w:tcW w:w="809" w:type="pct"/>
            <w:tcBorders>
              <w:top w:val="nil"/>
              <w:left w:val="nil"/>
              <w:right w:val="nil"/>
            </w:tcBorders>
            <w:vAlign w:val="center"/>
          </w:tcPr>
          <w:p w14:paraId="4981C00D"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right w:val="nil"/>
            </w:tcBorders>
            <w:shd w:val="clear" w:color="auto" w:fill="auto"/>
            <w:noWrap/>
            <w:vAlign w:val="center"/>
            <w:hideMark/>
          </w:tcPr>
          <w:p w14:paraId="11B194CF"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right w:val="nil"/>
            </w:tcBorders>
            <w:shd w:val="clear" w:color="auto" w:fill="auto"/>
            <w:noWrap/>
            <w:vAlign w:val="center"/>
            <w:hideMark/>
          </w:tcPr>
          <w:p w14:paraId="64A673C2"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right w:val="nil"/>
            </w:tcBorders>
            <w:shd w:val="clear" w:color="auto" w:fill="auto"/>
            <w:noWrap/>
            <w:vAlign w:val="center"/>
            <w:hideMark/>
          </w:tcPr>
          <w:p w14:paraId="60B3B9E8"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3.69</w:t>
            </w:r>
            <w:r w:rsidRPr="001A720B">
              <w:rPr>
                <w:rFonts w:eastAsia="Times New Roman"/>
                <w:color w:val="000000"/>
                <w:sz w:val="20"/>
                <w:szCs w:val="20"/>
              </w:rPr>
              <w:t>%</w:t>
            </w:r>
          </w:p>
        </w:tc>
      </w:tr>
      <w:tr w:rsidR="005B6195" w:rsidRPr="001A720B" w14:paraId="2BE75349" w14:textId="77777777" w:rsidTr="00CB7CF7">
        <w:trPr>
          <w:trHeight w:val="320"/>
        </w:trPr>
        <w:tc>
          <w:tcPr>
            <w:tcW w:w="1517" w:type="pct"/>
            <w:tcBorders>
              <w:top w:val="nil"/>
              <w:left w:val="nil"/>
              <w:bottom w:val="nil"/>
              <w:right w:val="nil"/>
            </w:tcBorders>
            <w:shd w:val="clear" w:color="auto" w:fill="auto"/>
            <w:noWrap/>
          </w:tcPr>
          <w:p w14:paraId="34F28ADA"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N x Soil P</w:t>
            </w:r>
          </w:p>
        </w:tc>
        <w:tc>
          <w:tcPr>
            <w:tcW w:w="809" w:type="pct"/>
            <w:tcBorders>
              <w:top w:val="nil"/>
              <w:left w:val="nil"/>
              <w:bottom w:val="nil"/>
              <w:right w:val="nil"/>
            </w:tcBorders>
            <w:vAlign w:val="center"/>
          </w:tcPr>
          <w:p w14:paraId="57C59606"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tcPr>
          <w:p w14:paraId="5219534C"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tcPr>
          <w:p w14:paraId="309D72C3" w14:textId="77777777" w:rsidR="005B6195" w:rsidRPr="001A720B" w:rsidRDefault="005B6195" w:rsidP="00CB7CF7">
            <w:pPr>
              <w:jc w:val="center"/>
              <w:rPr>
                <w:rFonts w:eastAsia="Times New Roman"/>
                <w:b/>
                <w:bCs/>
                <w:color w:val="000000"/>
                <w:sz w:val="20"/>
                <w:szCs w:val="20"/>
              </w:rPr>
            </w:pPr>
            <w:r w:rsidRPr="001A720B">
              <w:rPr>
                <w:b/>
                <w:bCs/>
                <w:color w:val="000000"/>
                <w:sz w:val="20"/>
                <w:szCs w:val="20"/>
              </w:rPr>
              <w:t>0.003</w:t>
            </w:r>
          </w:p>
        </w:tc>
        <w:tc>
          <w:tcPr>
            <w:tcW w:w="1050" w:type="pct"/>
            <w:tcBorders>
              <w:top w:val="nil"/>
              <w:left w:val="nil"/>
              <w:right w:val="nil"/>
            </w:tcBorders>
            <w:shd w:val="clear" w:color="auto" w:fill="auto"/>
            <w:noWrap/>
            <w:vAlign w:val="center"/>
          </w:tcPr>
          <w:p w14:paraId="234868C0" w14:textId="77777777" w:rsidR="005B6195" w:rsidRPr="00D9114B" w:rsidRDefault="005B6195" w:rsidP="00CB7CF7">
            <w:pPr>
              <w:jc w:val="center"/>
              <w:rPr>
                <w:rFonts w:eastAsia="Times New Roman"/>
                <w:color w:val="000000"/>
                <w:sz w:val="20"/>
                <w:szCs w:val="20"/>
              </w:rPr>
            </w:pPr>
            <w:r w:rsidRPr="00D9114B">
              <w:rPr>
                <w:color w:val="000000"/>
                <w:sz w:val="20"/>
                <w:szCs w:val="20"/>
              </w:rPr>
              <w:t>0.1</w:t>
            </w:r>
            <w:r>
              <w:rPr>
                <w:color w:val="000000"/>
                <w:sz w:val="20"/>
                <w:szCs w:val="20"/>
              </w:rPr>
              <w:t>4%</w:t>
            </w:r>
          </w:p>
        </w:tc>
      </w:tr>
      <w:tr w:rsidR="005B6195" w:rsidRPr="001A720B" w14:paraId="54126C35" w14:textId="77777777" w:rsidTr="00CB7CF7">
        <w:trPr>
          <w:trHeight w:val="320"/>
        </w:trPr>
        <w:tc>
          <w:tcPr>
            <w:tcW w:w="1517" w:type="pct"/>
            <w:tcBorders>
              <w:top w:val="nil"/>
              <w:left w:val="nil"/>
              <w:bottom w:val="nil"/>
              <w:right w:val="nil"/>
            </w:tcBorders>
            <w:shd w:val="clear" w:color="auto" w:fill="auto"/>
            <w:noWrap/>
          </w:tcPr>
          <w:p w14:paraId="6472E093"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N x Soil K</w:t>
            </w:r>
            <w:r w:rsidRPr="00814241">
              <w:rPr>
                <w:rFonts w:eastAsia="Times New Roman"/>
                <w:color w:val="000000"/>
                <w:sz w:val="20"/>
                <w:szCs w:val="20"/>
                <w:vertAlign w:val="subscript"/>
              </w:rPr>
              <w:t>+µ</w:t>
            </w:r>
          </w:p>
        </w:tc>
        <w:tc>
          <w:tcPr>
            <w:tcW w:w="809" w:type="pct"/>
            <w:tcBorders>
              <w:top w:val="nil"/>
              <w:left w:val="nil"/>
              <w:bottom w:val="nil"/>
              <w:right w:val="nil"/>
            </w:tcBorders>
            <w:vAlign w:val="center"/>
          </w:tcPr>
          <w:p w14:paraId="261E4511"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tcPr>
          <w:p w14:paraId="724C5299"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tcPr>
          <w:p w14:paraId="7509A4F9" w14:textId="77777777" w:rsidR="005B6195" w:rsidRPr="001A720B" w:rsidRDefault="005B6195" w:rsidP="00CB7CF7">
            <w:pPr>
              <w:jc w:val="center"/>
              <w:rPr>
                <w:rFonts w:eastAsia="Times New Roman"/>
                <w:color w:val="000000"/>
                <w:sz w:val="20"/>
                <w:szCs w:val="20"/>
              </w:rPr>
            </w:pPr>
            <w:r w:rsidRPr="001A720B">
              <w:rPr>
                <w:color w:val="000000"/>
                <w:sz w:val="20"/>
                <w:szCs w:val="20"/>
              </w:rPr>
              <w:t>0.5</w:t>
            </w:r>
            <w:r>
              <w:rPr>
                <w:color w:val="000000"/>
                <w:sz w:val="20"/>
                <w:szCs w:val="20"/>
              </w:rPr>
              <w:t>82</w:t>
            </w:r>
          </w:p>
        </w:tc>
        <w:tc>
          <w:tcPr>
            <w:tcW w:w="1050" w:type="pct"/>
            <w:tcBorders>
              <w:left w:val="nil"/>
              <w:right w:val="nil"/>
            </w:tcBorders>
            <w:shd w:val="clear" w:color="auto" w:fill="auto"/>
            <w:noWrap/>
            <w:vAlign w:val="center"/>
          </w:tcPr>
          <w:p w14:paraId="0E0AEC28" w14:textId="77777777" w:rsidR="005B6195" w:rsidRPr="00D9114B" w:rsidRDefault="005B6195" w:rsidP="00CB7CF7">
            <w:pPr>
              <w:jc w:val="center"/>
              <w:rPr>
                <w:rFonts w:eastAsia="Times New Roman"/>
                <w:color w:val="000000"/>
                <w:sz w:val="20"/>
                <w:szCs w:val="20"/>
              </w:rPr>
            </w:pPr>
            <w:r w:rsidRPr="00D9114B">
              <w:rPr>
                <w:color w:val="000000"/>
                <w:sz w:val="20"/>
                <w:szCs w:val="20"/>
              </w:rPr>
              <w:t>0.1</w:t>
            </w:r>
            <w:r>
              <w:rPr>
                <w:color w:val="000000"/>
                <w:sz w:val="20"/>
                <w:szCs w:val="20"/>
              </w:rPr>
              <w:t>5%</w:t>
            </w:r>
          </w:p>
        </w:tc>
      </w:tr>
      <w:tr w:rsidR="005B6195" w:rsidRPr="001A720B" w14:paraId="101962E3" w14:textId="77777777" w:rsidTr="00CB7CF7">
        <w:trPr>
          <w:trHeight w:val="320"/>
        </w:trPr>
        <w:tc>
          <w:tcPr>
            <w:tcW w:w="1517" w:type="pct"/>
            <w:tcBorders>
              <w:top w:val="nil"/>
              <w:left w:val="nil"/>
              <w:bottom w:val="nil"/>
              <w:right w:val="nil"/>
            </w:tcBorders>
            <w:shd w:val="clear" w:color="auto" w:fill="auto"/>
            <w:noWrap/>
          </w:tcPr>
          <w:p w14:paraId="61CE1780"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P x Soil K</w:t>
            </w:r>
            <w:r w:rsidRPr="00814241">
              <w:rPr>
                <w:rFonts w:eastAsia="Times New Roman"/>
                <w:color w:val="000000"/>
                <w:sz w:val="20"/>
                <w:szCs w:val="20"/>
                <w:vertAlign w:val="subscript"/>
              </w:rPr>
              <w:t>+µ</w:t>
            </w:r>
          </w:p>
        </w:tc>
        <w:tc>
          <w:tcPr>
            <w:tcW w:w="809" w:type="pct"/>
            <w:tcBorders>
              <w:top w:val="nil"/>
              <w:left w:val="nil"/>
              <w:bottom w:val="nil"/>
              <w:right w:val="nil"/>
            </w:tcBorders>
            <w:vAlign w:val="center"/>
          </w:tcPr>
          <w:p w14:paraId="3A687912"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nil"/>
              <w:right w:val="nil"/>
            </w:tcBorders>
            <w:shd w:val="clear" w:color="auto" w:fill="auto"/>
            <w:noWrap/>
            <w:vAlign w:val="center"/>
          </w:tcPr>
          <w:p w14:paraId="54F96CC6"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nil"/>
              <w:right w:val="nil"/>
            </w:tcBorders>
            <w:shd w:val="clear" w:color="auto" w:fill="auto"/>
            <w:noWrap/>
            <w:vAlign w:val="center"/>
          </w:tcPr>
          <w:p w14:paraId="7FCEBB79" w14:textId="77777777" w:rsidR="005B6195" w:rsidRPr="001A720B" w:rsidRDefault="005B6195" w:rsidP="00CB7CF7">
            <w:pPr>
              <w:jc w:val="center"/>
              <w:rPr>
                <w:rFonts w:eastAsia="Times New Roman"/>
                <w:color w:val="000000"/>
                <w:sz w:val="20"/>
                <w:szCs w:val="20"/>
              </w:rPr>
            </w:pPr>
            <w:r w:rsidRPr="001A720B">
              <w:rPr>
                <w:color w:val="000000"/>
                <w:sz w:val="20"/>
                <w:szCs w:val="20"/>
              </w:rPr>
              <w:t>0.76</w:t>
            </w:r>
            <w:r>
              <w:rPr>
                <w:color w:val="000000"/>
                <w:sz w:val="20"/>
                <w:szCs w:val="20"/>
              </w:rPr>
              <w:t>6</w:t>
            </w:r>
          </w:p>
        </w:tc>
        <w:tc>
          <w:tcPr>
            <w:tcW w:w="1050" w:type="pct"/>
            <w:tcBorders>
              <w:left w:val="nil"/>
              <w:right w:val="nil"/>
            </w:tcBorders>
            <w:shd w:val="clear" w:color="auto" w:fill="auto"/>
            <w:noWrap/>
            <w:vAlign w:val="center"/>
          </w:tcPr>
          <w:p w14:paraId="38FAFF1A" w14:textId="77777777" w:rsidR="005B6195" w:rsidRPr="00D9114B" w:rsidRDefault="005B6195" w:rsidP="00CB7CF7">
            <w:pPr>
              <w:jc w:val="center"/>
              <w:rPr>
                <w:color w:val="000000"/>
                <w:sz w:val="20"/>
                <w:szCs w:val="20"/>
              </w:rPr>
            </w:pPr>
            <w:r w:rsidRPr="00D9114B">
              <w:rPr>
                <w:color w:val="000000"/>
                <w:sz w:val="20"/>
                <w:szCs w:val="20"/>
              </w:rPr>
              <w:t>0.0</w:t>
            </w:r>
            <w:r>
              <w:rPr>
                <w:color w:val="000000"/>
                <w:sz w:val="20"/>
                <w:szCs w:val="20"/>
              </w:rPr>
              <w:t>6%</w:t>
            </w:r>
          </w:p>
        </w:tc>
      </w:tr>
      <w:tr w:rsidR="005B6195" w:rsidRPr="001A720B" w14:paraId="72BBF2C2" w14:textId="77777777" w:rsidTr="00CB7CF7">
        <w:trPr>
          <w:trHeight w:val="320"/>
        </w:trPr>
        <w:tc>
          <w:tcPr>
            <w:tcW w:w="1517" w:type="pct"/>
            <w:tcBorders>
              <w:top w:val="nil"/>
              <w:left w:val="nil"/>
              <w:bottom w:val="single" w:sz="4" w:space="0" w:color="auto"/>
              <w:right w:val="nil"/>
            </w:tcBorders>
            <w:shd w:val="clear" w:color="auto" w:fill="auto"/>
            <w:noWrap/>
          </w:tcPr>
          <w:p w14:paraId="38F35B28" w14:textId="77777777" w:rsidR="005B6195" w:rsidRPr="001A720B" w:rsidRDefault="005B6195" w:rsidP="00CB7CF7">
            <w:pPr>
              <w:rPr>
                <w:rFonts w:eastAsia="Times New Roman"/>
                <w:color w:val="000000"/>
                <w:sz w:val="20"/>
                <w:szCs w:val="20"/>
              </w:rPr>
            </w:pPr>
            <w:r w:rsidRPr="001A720B">
              <w:rPr>
                <w:rFonts w:eastAsia="Times New Roman"/>
                <w:color w:val="000000"/>
                <w:sz w:val="20"/>
                <w:szCs w:val="20"/>
              </w:rPr>
              <w:t>Soil N x Soil P x Soil K</w:t>
            </w:r>
            <w:r w:rsidRPr="00814241">
              <w:rPr>
                <w:rFonts w:eastAsia="Times New Roman"/>
                <w:color w:val="000000"/>
                <w:sz w:val="20"/>
                <w:szCs w:val="20"/>
                <w:vertAlign w:val="subscript"/>
              </w:rPr>
              <w:t>+µ</w:t>
            </w:r>
          </w:p>
        </w:tc>
        <w:tc>
          <w:tcPr>
            <w:tcW w:w="809" w:type="pct"/>
            <w:tcBorders>
              <w:top w:val="nil"/>
              <w:left w:val="nil"/>
              <w:bottom w:val="single" w:sz="4" w:space="0" w:color="auto"/>
              <w:right w:val="nil"/>
            </w:tcBorders>
            <w:vAlign w:val="center"/>
          </w:tcPr>
          <w:p w14:paraId="6AFCEC50" w14:textId="77777777" w:rsidR="005B6195" w:rsidRDefault="005B6195" w:rsidP="00CB7CF7">
            <w:pPr>
              <w:jc w:val="center"/>
              <w:rPr>
                <w:rFonts w:eastAsia="Times New Roman"/>
                <w:color w:val="000000"/>
                <w:sz w:val="20"/>
                <w:szCs w:val="20"/>
              </w:rPr>
            </w:pPr>
            <w:r>
              <w:rPr>
                <w:rFonts w:eastAsia="Times New Roman"/>
                <w:color w:val="000000"/>
                <w:sz w:val="20"/>
                <w:szCs w:val="20"/>
              </w:rPr>
              <w:t>1</w:t>
            </w:r>
          </w:p>
        </w:tc>
        <w:tc>
          <w:tcPr>
            <w:tcW w:w="815" w:type="pct"/>
            <w:tcBorders>
              <w:top w:val="nil"/>
              <w:left w:val="nil"/>
              <w:bottom w:val="single" w:sz="4" w:space="0" w:color="auto"/>
              <w:right w:val="nil"/>
            </w:tcBorders>
            <w:shd w:val="clear" w:color="auto" w:fill="auto"/>
            <w:noWrap/>
            <w:vAlign w:val="center"/>
          </w:tcPr>
          <w:p w14:paraId="0402B0A7" w14:textId="77777777" w:rsidR="005B6195" w:rsidRPr="001A720B" w:rsidRDefault="005B6195" w:rsidP="00CB7CF7">
            <w:pPr>
              <w:jc w:val="center"/>
              <w:rPr>
                <w:rFonts w:eastAsia="Times New Roman"/>
                <w:color w:val="000000"/>
                <w:sz w:val="20"/>
                <w:szCs w:val="20"/>
              </w:rPr>
            </w:pPr>
            <w:r>
              <w:rPr>
                <w:rFonts w:eastAsia="Times New Roman"/>
                <w:color w:val="000000"/>
                <w:sz w:val="20"/>
                <w:szCs w:val="20"/>
              </w:rPr>
              <w:t>-</w:t>
            </w:r>
          </w:p>
        </w:tc>
        <w:tc>
          <w:tcPr>
            <w:tcW w:w="809" w:type="pct"/>
            <w:tcBorders>
              <w:top w:val="nil"/>
              <w:left w:val="nil"/>
              <w:bottom w:val="single" w:sz="4" w:space="0" w:color="auto"/>
              <w:right w:val="nil"/>
            </w:tcBorders>
            <w:shd w:val="clear" w:color="auto" w:fill="auto"/>
            <w:noWrap/>
            <w:vAlign w:val="center"/>
          </w:tcPr>
          <w:p w14:paraId="763FA63F" w14:textId="77777777" w:rsidR="005B6195" w:rsidRPr="001A720B" w:rsidRDefault="005B6195" w:rsidP="00CB7CF7">
            <w:pPr>
              <w:jc w:val="center"/>
              <w:rPr>
                <w:rFonts w:eastAsia="Times New Roman"/>
                <w:color w:val="000000"/>
                <w:sz w:val="20"/>
                <w:szCs w:val="20"/>
              </w:rPr>
            </w:pPr>
            <w:r w:rsidRPr="001A720B">
              <w:rPr>
                <w:color w:val="000000"/>
                <w:sz w:val="20"/>
                <w:szCs w:val="20"/>
              </w:rPr>
              <w:t>0.89</w:t>
            </w:r>
            <w:r>
              <w:rPr>
                <w:color w:val="000000"/>
                <w:sz w:val="20"/>
                <w:szCs w:val="20"/>
              </w:rPr>
              <w:t>1</w:t>
            </w:r>
          </w:p>
        </w:tc>
        <w:tc>
          <w:tcPr>
            <w:tcW w:w="1050" w:type="pct"/>
            <w:tcBorders>
              <w:left w:val="nil"/>
              <w:bottom w:val="single" w:sz="4" w:space="0" w:color="auto"/>
              <w:right w:val="nil"/>
            </w:tcBorders>
            <w:shd w:val="clear" w:color="auto" w:fill="auto"/>
            <w:noWrap/>
            <w:vAlign w:val="center"/>
          </w:tcPr>
          <w:p w14:paraId="02D9A5D8" w14:textId="77777777" w:rsidR="005B6195" w:rsidRPr="00D9114B" w:rsidRDefault="005B6195" w:rsidP="00CB7CF7">
            <w:pPr>
              <w:jc w:val="center"/>
              <w:rPr>
                <w:rFonts w:eastAsia="Times New Roman"/>
                <w:color w:val="000000"/>
                <w:sz w:val="20"/>
                <w:szCs w:val="20"/>
              </w:rPr>
            </w:pPr>
            <w:r w:rsidRPr="00D9114B">
              <w:rPr>
                <w:color w:val="000000"/>
                <w:sz w:val="20"/>
                <w:szCs w:val="20"/>
              </w:rPr>
              <w:t>0.</w:t>
            </w:r>
            <w:r>
              <w:rPr>
                <w:color w:val="000000"/>
                <w:sz w:val="20"/>
                <w:szCs w:val="20"/>
              </w:rPr>
              <w:t>07%</w:t>
            </w:r>
          </w:p>
        </w:tc>
      </w:tr>
    </w:tbl>
    <w:p w14:paraId="2F5CEB86" w14:textId="43025615" w:rsidR="005B6195" w:rsidRPr="00042F1B" w:rsidRDefault="005B6195" w:rsidP="00AC49CC">
      <w:pPr>
        <w:spacing w:line="480" w:lineRule="auto"/>
        <w:rPr>
          <w:sz w:val="20"/>
          <w:szCs w:val="20"/>
        </w:rPr>
      </w:pPr>
      <w:r w:rsidRPr="00077C60">
        <w:rPr>
          <w:sz w:val="20"/>
          <w:szCs w:val="20"/>
        </w:rPr>
        <w:t>*</w:t>
      </w:r>
      <w:r w:rsidRPr="000D3DDB">
        <w:rPr>
          <w:sz w:val="20"/>
          <w:szCs w:val="20"/>
        </w:rPr>
        <w:t xml:space="preserve"> P-values &lt; 0.05 are bolded</w:t>
      </w:r>
      <w:r w:rsidRPr="00042F1B">
        <w:rPr>
          <w:sz w:val="20"/>
          <w:szCs w:val="20"/>
        </w:rPr>
        <w:t xml:space="preserve"> and &lt; 0.1 are italicized. </w:t>
      </w:r>
      <w:r>
        <w:rPr>
          <w:sz w:val="20"/>
          <w:szCs w:val="20"/>
        </w:rPr>
        <w:t xml:space="preserve">Sample size is 1,812. </w:t>
      </w:r>
      <w:r w:rsidRPr="00042F1B">
        <w:rPr>
          <w:sz w:val="20"/>
          <w:szCs w:val="20"/>
        </w:rPr>
        <w:t xml:space="preserve">Key: </w:t>
      </w:r>
      <w:r w:rsidRPr="00042F1B">
        <w:rPr>
          <w:rFonts w:eastAsia="Times New Roman"/>
          <w:color w:val="000000"/>
          <w:sz w:val="20"/>
          <w:szCs w:val="20"/>
        </w:rPr>
        <w:t>χ = ratio of intercellular to extracellular CO</w:t>
      </w:r>
      <w:r w:rsidRPr="00042F1B">
        <w:rPr>
          <w:rFonts w:eastAsia="Times New Roman"/>
          <w:color w:val="000000"/>
          <w:sz w:val="20"/>
          <w:szCs w:val="20"/>
          <w:vertAlign w:val="subscript"/>
        </w:rPr>
        <w:t>2</w:t>
      </w:r>
      <w:r w:rsidRPr="00042F1B">
        <w:rPr>
          <w:rFonts w:eastAsia="Times New Roman"/>
          <w:color w:val="000000"/>
          <w:sz w:val="20"/>
          <w:szCs w:val="20"/>
        </w:rPr>
        <w:t xml:space="preserve"> concentration</w:t>
      </w:r>
      <w:r w:rsidRPr="00042F1B">
        <w:rPr>
          <w:sz w:val="20"/>
          <w:szCs w:val="20"/>
        </w:rPr>
        <w:t xml:space="preserve">, </w:t>
      </w:r>
      <w:r>
        <w:rPr>
          <w:i/>
          <w:iCs/>
          <w:sz w:val="20"/>
          <w:szCs w:val="20"/>
        </w:rPr>
        <w:t>I</w:t>
      </w:r>
      <w:r>
        <w:rPr>
          <w:sz w:val="20"/>
          <w:szCs w:val="20"/>
          <w:vertAlign w:val="subscript"/>
        </w:rPr>
        <w:t>g</w:t>
      </w:r>
      <w:r w:rsidRPr="002A3446">
        <w:rPr>
          <w:sz w:val="20"/>
          <w:szCs w:val="20"/>
        </w:rPr>
        <w:t xml:space="preserve"> = photosynthetically active radiation</w:t>
      </w:r>
      <w:r>
        <w:rPr>
          <w:sz w:val="20"/>
          <w:szCs w:val="20"/>
        </w:rPr>
        <w:t>,</w:t>
      </w:r>
      <w:r w:rsidRPr="008E3C9D">
        <w:rPr>
          <w:i/>
          <w:iCs/>
          <w:sz w:val="20"/>
          <w:szCs w:val="20"/>
        </w:rPr>
        <w:t xml:space="preserve"> </w:t>
      </w:r>
      <w:proofErr w:type="spellStart"/>
      <w:r w:rsidRPr="003C3A87">
        <w:rPr>
          <w:i/>
          <w:iCs/>
          <w:sz w:val="20"/>
          <w:szCs w:val="20"/>
        </w:rPr>
        <w:t>M</w:t>
      </w:r>
      <w:r>
        <w:rPr>
          <w:sz w:val="20"/>
          <w:szCs w:val="20"/>
          <w:vertAlign w:val="subscript"/>
        </w:rPr>
        <w:t>area</w:t>
      </w:r>
      <w:proofErr w:type="spellEnd"/>
      <w:r w:rsidRPr="00042F1B">
        <w:rPr>
          <w:sz w:val="20"/>
          <w:szCs w:val="20"/>
        </w:rPr>
        <w:t xml:space="preserve"> = leaf mass per leaf area</w:t>
      </w:r>
      <w:r>
        <w:rPr>
          <w:sz w:val="20"/>
          <w:szCs w:val="20"/>
        </w:rPr>
        <w:t xml:space="preserve">, </w:t>
      </w:r>
      <w:proofErr w:type="spellStart"/>
      <w:r>
        <w:rPr>
          <w:i/>
          <w:iCs/>
          <w:sz w:val="20"/>
          <w:szCs w:val="20"/>
        </w:rPr>
        <w:t>T</w:t>
      </w:r>
      <w:r>
        <w:rPr>
          <w:sz w:val="20"/>
          <w:szCs w:val="20"/>
          <w:vertAlign w:val="subscript"/>
        </w:rPr>
        <w:t>g</w:t>
      </w:r>
      <w:proofErr w:type="spellEnd"/>
      <w:r>
        <w:rPr>
          <w:sz w:val="20"/>
          <w:szCs w:val="20"/>
        </w:rPr>
        <w:t xml:space="preserve"> = temperature</w:t>
      </w:r>
      <w:r w:rsidRPr="00042F1B">
        <w:rPr>
          <w:sz w:val="20"/>
          <w:szCs w:val="20"/>
        </w:rPr>
        <w:t>.</w:t>
      </w:r>
    </w:p>
    <w:p w14:paraId="07ADB98E" w14:textId="78B509CF" w:rsidR="00042F1B" w:rsidRDefault="00042F1B" w:rsidP="00AC49CC">
      <w:pPr>
        <w:spacing w:line="480" w:lineRule="auto"/>
        <w:contextualSpacing/>
        <w:textAlignment w:val="baseline"/>
        <w:rPr>
          <w:rFonts w:eastAsia="Times New Roman"/>
          <w:color w:val="000000"/>
        </w:rPr>
      </w:pPr>
    </w:p>
    <w:p w14:paraId="4C08D70D" w14:textId="77777777" w:rsidR="005B6195" w:rsidRDefault="005B6195">
      <w:pPr>
        <w:rPr>
          <w:rFonts w:eastAsia="Times New Roman"/>
          <w:b/>
          <w:color w:val="000000"/>
        </w:rPr>
      </w:pPr>
      <w:r>
        <w:rPr>
          <w:rFonts w:eastAsia="Times New Roman"/>
          <w:b/>
          <w:color w:val="000000"/>
        </w:rPr>
        <w:br w:type="page"/>
      </w:r>
    </w:p>
    <w:p w14:paraId="544648AD" w14:textId="56245CCC" w:rsidR="00CA27A5" w:rsidRPr="00B05AC4" w:rsidRDefault="00CA27A5" w:rsidP="00B05AC4">
      <w:pPr>
        <w:spacing w:line="480" w:lineRule="auto"/>
        <w:contextualSpacing/>
        <w:textAlignment w:val="baseline"/>
        <w:rPr>
          <w:rFonts w:eastAsia="Times New Roman"/>
          <w:b/>
          <w:color w:val="000000"/>
        </w:rPr>
      </w:pPr>
      <w:r>
        <w:rPr>
          <w:rFonts w:eastAsia="Times New Roman"/>
          <w:b/>
          <w:color w:val="000000"/>
        </w:rPr>
        <w:lastRenderedPageBreak/>
        <w:t>Figure 2.</w:t>
      </w:r>
    </w:p>
    <w:p w14:paraId="686B6A78" w14:textId="06307D9C" w:rsidR="00042F1B" w:rsidRPr="008531D1" w:rsidRDefault="005B6195" w:rsidP="00B05AC4">
      <w:pPr>
        <w:spacing w:line="480" w:lineRule="auto"/>
        <w:contextualSpacing/>
        <w:textAlignment w:val="baseline"/>
        <w:rPr>
          <w:rFonts w:eastAsia="Times New Roman"/>
          <w:color w:val="000000"/>
        </w:rPr>
      </w:pPr>
      <w:commentRangeStart w:id="39"/>
      <w:commentRangeStart w:id="40"/>
      <w:r>
        <w:rPr>
          <w:rFonts w:eastAsia="Times New Roman"/>
          <w:noProof/>
          <w:color w:val="000000"/>
        </w:rPr>
        <w:drawing>
          <wp:inline distT="0" distB="0" distL="0" distR="0" wp14:anchorId="0D4F6BD8" wp14:editId="26F5FE81">
            <wp:extent cx="5943600" cy="3687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rea_plot.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commentRangeEnd w:id="39"/>
      <w:r w:rsidR="00EA41B4">
        <w:rPr>
          <w:rStyle w:val="CommentReference"/>
        </w:rPr>
        <w:commentReference w:id="39"/>
      </w:r>
      <w:commentRangeEnd w:id="40"/>
      <w:r w:rsidR="00BB2D6F">
        <w:rPr>
          <w:rStyle w:val="CommentReference"/>
        </w:rPr>
        <w:commentReference w:id="40"/>
      </w:r>
    </w:p>
    <w:p w14:paraId="7E71DB76" w14:textId="04C8717E" w:rsidR="005B6195" w:rsidRPr="005D42F3" w:rsidRDefault="00042F1B" w:rsidP="00B05AC4">
      <w:pPr>
        <w:spacing w:line="480" w:lineRule="auto"/>
        <w:contextualSpacing/>
        <w:textAlignment w:val="baseline"/>
        <w:rPr>
          <w:color w:val="000000"/>
        </w:rPr>
      </w:pPr>
      <w:r w:rsidRPr="00B05AC4">
        <w:rPr>
          <w:rFonts w:eastAsia="Times New Roman"/>
          <w:b/>
          <w:bCs/>
          <w:color w:val="000000"/>
        </w:rPr>
        <w:t xml:space="preserve">Figure </w:t>
      </w:r>
      <w:r w:rsidR="00077C60" w:rsidRPr="00B05AC4">
        <w:rPr>
          <w:rFonts w:eastAsia="Times New Roman"/>
          <w:b/>
          <w:bCs/>
          <w:color w:val="000000"/>
        </w:rPr>
        <w:t>2</w:t>
      </w:r>
      <w:r w:rsidRPr="00B05AC4">
        <w:rPr>
          <w:rFonts w:eastAsia="Times New Roman"/>
          <w:b/>
          <w:bCs/>
          <w:color w:val="000000"/>
        </w:rPr>
        <w:t>.</w:t>
      </w:r>
      <w:r w:rsidR="00F178AB" w:rsidRPr="00B05AC4">
        <w:rPr>
          <w:rFonts w:eastAsia="Times New Roman"/>
          <w:b/>
          <w:bCs/>
          <w:color w:val="000000"/>
        </w:rPr>
        <w:t xml:space="preserve"> </w:t>
      </w:r>
      <w:proofErr w:type="spellStart"/>
      <w:r w:rsidR="00F178AB" w:rsidRPr="00B05AC4">
        <w:rPr>
          <w:rFonts w:eastAsia="Times New Roman"/>
          <w:i/>
          <w:iCs/>
          <w:color w:val="000000"/>
        </w:rPr>
        <w:t>N</w:t>
      </w:r>
      <w:r w:rsidR="00F178AB" w:rsidRPr="00B05AC4">
        <w:rPr>
          <w:rFonts w:eastAsia="Times New Roman"/>
          <w:color w:val="000000"/>
          <w:vertAlign w:val="subscript"/>
        </w:rPr>
        <w:t>area</w:t>
      </w:r>
      <w:proofErr w:type="spellEnd"/>
      <w:r w:rsidR="00F178AB" w:rsidRPr="00B05AC4">
        <w:rPr>
          <w:rFonts w:eastAsia="Times New Roman"/>
          <w:color w:val="000000"/>
        </w:rPr>
        <w:t xml:space="preserve"> under ambient </w:t>
      </w:r>
      <w:r w:rsidR="004E0353" w:rsidRPr="00B05AC4">
        <w:rPr>
          <w:rFonts w:eastAsia="Times New Roman"/>
          <w:color w:val="000000"/>
        </w:rPr>
        <w:t>s</w:t>
      </w:r>
      <w:r w:rsidR="00F178AB" w:rsidRPr="00B05AC4">
        <w:rPr>
          <w:rFonts w:eastAsia="Times New Roman"/>
          <w:color w:val="000000"/>
        </w:rPr>
        <w:t xml:space="preserve">oil </w:t>
      </w:r>
      <w:r w:rsidR="005B6195">
        <w:rPr>
          <w:rFonts w:eastAsia="Times New Roman"/>
          <w:color w:val="000000"/>
        </w:rPr>
        <w:t>nitrogen (</w:t>
      </w:r>
      <w:r w:rsidR="00F178AB" w:rsidRPr="00B05AC4">
        <w:rPr>
          <w:rFonts w:eastAsia="Times New Roman"/>
          <w:color w:val="000000"/>
        </w:rPr>
        <w:t>N</w:t>
      </w:r>
      <w:r w:rsidR="005B6195">
        <w:rPr>
          <w:rFonts w:eastAsia="Times New Roman"/>
          <w:color w:val="000000"/>
        </w:rPr>
        <w:t>)</w:t>
      </w:r>
      <w:r w:rsidR="00F178AB" w:rsidRPr="00B05AC4">
        <w:rPr>
          <w:rFonts w:eastAsia="Times New Roman"/>
          <w:color w:val="000000"/>
        </w:rPr>
        <w:t xml:space="preserve"> and added </w:t>
      </w:r>
      <w:r w:rsidR="004E0353" w:rsidRPr="00B05AC4">
        <w:rPr>
          <w:rFonts w:eastAsia="Times New Roman"/>
          <w:color w:val="000000"/>
        </w:rPr>
        <w:t>s</w:t>
      </w:r>
      <w:r w:rsidR="00F178AB" w:rsidRPr="00B05AC4">
        <w:rPr>
          <w:rFonts w:eastAsia="Times New Roman"/>
          <w:color w:val="000000"/>
        </w:rPr>
        <w:t>oil N treatments</w:t>
      </w:r>
      <w:r w:rsidR="005B6195">
        <w:rPr>
          <w:rFonts w:eastAsia="Times New Roman"/>
          <w:color w:val="000000"/>
        </w:rPr>
        <w:t xml:space="preserve"> in each soil phosphorus (ambient = -P, added = +P) and soil potassium (ambient = -K, added = +K) treatment</w:t>
      </w:r>
      <w:r w:rsidR="00F178AB" w:rsidRPr="00B05AC4">
        <w:rPr>
          <w:rFonts w:eastAsia="Times New Roman"/>
          <w:color w:val="000000"/>
        </w:rPr>
        <w:t>.</w:t>
      </w:r>
      <w:r w:rsidR="00CB7CF7">
        <w:rPr>
          <w:rFonts w:eastAsia="Times New Roman"/>
          <w:color w:val="000000"/>
        </w:rPr>
        <w:t xml:space="preserve"> </w:t>
      </w:r>
      <w:r w:rsidR="00CB7CF7" w:rsidRPr="00CB7CF7">
        <w:rPr>
          <w:color w:val="000000"/>
        </w:rPr>
        <w:t>Boxes indicate median, first quartile, and third quartile of the observed data. Whiskers are the furthest data point, no further than 1.5 times the inner quartile range.</w:t>
      </w:r>
      <w:r w:rsidR="00F178AB" w:rsidRPr="00B05AC4">
        <w:rPr>
          <w:rFonts w:eastAsia="Times New Roman"/>
          <w:color w:val="000000"/>
        </w:rPr>
        <w:t xml:space="preserve"> </w:t>
      </w:r>
      <w:r w:rsidR="005B6195">
        <w:rPr>
          <w:rFonts w:eastAsia="Times New Roman"/>
          <w:color w:val="000000"/>
        </w:rPr>
        <w:t xml:space="preserve">Lettering above each box indicates groupings based on post-hoc Tukey’s tests, where different letters indicate statistically different groups at </w:t>
      </w:r>
      <w:r w:rsidR="005B6195">
        <w:rPr>
          <w:rFonts w:eastAsia="Times New Roman"/>
          <w:color w:val="000000"/>
          <w:lang w:val="el-GR"/>
        </w:rPr>
        <w:t>α</w:t>
      </w:r>
      <w:r w:rsidR="005B6195">
        <w:rPr>
          <w:rFonts w:eastAsia="Times New Roman"/>
          <w:color w:val="000000"/>
        </w:rPr>
        <w:t xml:space="preserve"> = 0.05.</w:t>
      </w:r>
    </w:p>
    <w:p w14:paraId="517F4739" w14:textId="79FCED21" w:rsidR="005B6195" w:rsidRDefault="005B6195" w:rsidP="00B05AC4">
      <w:pPr>
        <w:spacing w:line="480" w:lineRule="auto"/>
        <w:contextualSpacing/>
        <w:textAlignment w:val="baseline"/>
        <w:rPr>
          <w:rFonts w:eastAsia="Times New Roman"/>
          <w:color w:val="000000"/>
        </w:rPr>
      </w:pPr>
    </w:p>
    <w:p w14:paraId="1BFE84A7" w14:textId="77777777" w:rsidR="00772303" w:rsidRDefault="00772303">
      <w:pPr>
        <w:rPr>
          <w:rFonts w:eastAsia="Times New Roman"/>
          <w:b/>
          <w:color w:val="000000"/>
        </w:rPr>
      </w:pPr>
      <w:r>
        <w:rPr>
          <w:rFonts w:eastAsia="Times New Roman"/>
          <w:b/>
          <w:color w:val="000000"/>
        </w:rPr>
        <w:br w:type="page"/>
      </w:r>
    </w:p>
    <w:p w14:paraId="7721F7A2" w14:textId="18BCBF2B" w:rsidR="005B6195" w:rsidRPr="005B6195" w:rsidRDefault="005B6195" w:rsidP="00B05AC4">
      <w:pPr>
        <w:spacing w:line="480" w:lineRule="auto"/>
        <w:contextualSpacing/>
        <w:textAlignment w:val="baseline"/>
        <w:rPr>
          <w:rFonts w:eastAsia="Times New Roman"/>
          <w:b/>
          <w:color w:val="000000"/>
        </w:rPr>
      </w:pPr>
      <w:r>
        <w:rPr>
          <w:rFonts w:eastAsia="Times New Roman"/>
          <w:b/>
          <w:color w:val="000000"/>
        </w:rPr>
        <w:lastRenderedPageBreak/>
        <w:t>Figure 3.</w:t>
      </w:r>
    </w:p>
    <w:p w14:paraId="740FF0E9" w14:textId="2E02921E" w:rsidR="00772303" w:rsidRDefault="005A5C5B" w:rsidP="00B05AC4">
      <w:pPr>
        <w:spacing w:line="480" w:lineRule="auto"/>
        <w:contextualSpacing/>
        <w:textAlignment w:val="baseline"/>
        <w:rPr>
          <w:rFonts w:eastAsia="Times New Roman"/>
          <w:b/>
          <w:color w:val="000000"/>
        </w:rPr>
      </w:pPr>
      <w:r>
        <w:rPr>
          <w:rFonts w:eastAsia="Times New Roman"/>
          <w:b/>
          <w:noProof/>
          <w:color w:val="000000"/>
        </w:rPr>
        <w:drawing>
          <wp:inline distT="0" distB="0" distL="0" distR="0" wp14:anchorId="33AC528E" wp14:editId="7B122591">
            <wp:extent cx="5943600" cy="3687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rea_treemap.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14:paraId="727D9282" w14:textId="58824CB2" w:rsidR="00042F1B" w:rsidRPr="00B05AC4" w:rsidRDefault="00772303" w:rsidP="00B05AC4">
      <w:pPr>
        <w:spacing w:line="480" w:lineRule="auto"/>
        <w:contextualSpacing/>
        <w:textAlignment w:val="baseline"/>
        <w:rPr>
          <w:rFonts w:eastAsia="Times New Roman"/>
          <w:b/>
          <w:bCs/>
          <w:color w:val="000000"/>
        </w:rPr>
      </w:pPr>
      <w:commentRangeStart w:id="41"/>
      <w:r>
        <w:rPr>
          <w:rFonts w:eastAsia="Times New Roman"/>
          <w:b/>
          <w:color w:val="000000"/>
        </w:rPr>
        <w:t xml:space="preserve">Figure 3. </w:t>
      </w:r>
      <w:proofErr w:type="spellStart"/>
      <w:r w:rsidR="00F178AB" w:rsidRPr="00B05AC4">
        <w:rPr>
          <w:rFonts w:eastAsia="Times New Roman"/>
          <w:color w:val="000000"/>
        </w:rPr>
        <w:t>Treemap</w:t>
      </w:r>
      <w:proofErr w:type="spellEnd"/>
      <w:r w:rsidR="00F178AB" w:rsidRPr="00B05AC4">
        <w:rPr>
          <w:rFonts w:eastAsia="Times New Roman"/>
          <w:color w:val="000000"/>
        </w:rPr>
        <w:t xml:space="preserve"> of relative importance</w:t>
      </w:r>
      <w:r w:rsidR="00CF0686" w:rsidRPr="00B05AC4">
        <w:rPr>
          <w:rFonts w:eastAsia="Times New Roman"/>
          <w:color w:val="000000"/>
        </w:rPr>
        <w:t xml:space="preserve"> for</w:t>
      </w:r>
      <w:r w:rsidR="00BF1133" w:rsidRPr="00B05AC4">
        <w:rPr>
          <w:rFonts w:eastAsia="Times New Roman"/>
          <w:color w:val="000000"/>
        </w:rPr>
        <w:t xml:space="preserve"> </w:t>
      </w:r>
      <w:r w:rsidR="00CF0686" w:rsidRPr="00B05AC4">
        <w:t xml:space="preserve">linear mixed effects model with </w:t>
      </w:r>
      <w:proofErr w:type="spellStart"/>
      <w:r w:rsidR="00CF0686" w:rsidRPr="00B05AC4">
        <w:rPr>
          <w:i/>
          <w:iCs/>
        </w:rPr>
        <w:t>N</w:t>
      </w:r>
      <w:r w:rsidR="00CF0686" w:rsidRPr="00B05AC4">
        <w:rPr>
          <w:vertAlign w:val="subscript"/>
        </w:rPr>
        <w:t>area</w:t>
      </w:r>
      <w:proofErr w:type="spellEnd"/>
      <w:r w:rsidR="00CF0686" w:rsidRPr="00B05AC4">
        <w:t xml:space="preserve"> as the dependent variable and soil treatment variables, climate, leaf traits, and species characteristics as fixed effects</w:t>
      </w:r>
      <w:r w:rsidR="00F178AB" w:rsidRPr="00B05AC4">
        <w:rPr>
          <w:rFonts w:eastAsia="Times New Roman"/>
          <w:color w:val="000000"/>
        </w:rPr>
        <w:t>.</w:t>
      </w:r>
      <w:commentRangeEnd w:id="41"/>
      <w:r w:rsidR="00BB2D6F">
        <w:rPr>
          <w:rStyle w:val="CommentReference"/>
        </w:rPr>
        <w:commentReference w:id="41"/>
      </w:r>
      <w:r w:rsidR="005A5C5B">
        <w:rPr>
          <w:rFonts w:eastAsia="Times New Roman"/>
          <w:color w:val="000000"/>
        </w:rPr>
        <w:t xml:space="preserve"> The area of the tree map </w:t>
      </w:r>
      <w:commentRangeStart w:id="42"/>
      <w:r w:rsidR="005A5C5B">
        <w:rPr>
          <w:rFonts w:eastAsia="Times New Roman"/>
          <w:color w:val="000000"/>
        </w:rPr>
        <w:t xml:space="preserve">represents 100% of the </w:t>
      </w:r>
      <w:del w:id="43" w:author="Eric Seabloom" w:date="2021-07-30T10:55:00Z">
        <w:r w:rsidR="005A5C5B" w:rsidDel="00BB2D6F">
          <w:rPr>
            <w:rFonts w:eastAsia="Times New Roman"/>
            <w:color w:val="000000"/>
          </w:rPr>
          <w:delText xml:space="preserve">explained </w:delText>
        </w:r>
      </w:del>
      <w:r w:rsidR="005A5C5B">
        <w:rPr>
          <w:rFonts w:eastAsia="Times New Roman"/>
          <w:color w:val="000000"/>
        </w:rPr>
        <w:t xml:space="preserve">variance </w:t>
      </w:r>
      <w:commentRangeEnd w:id="42"/>
      <w:r w:rsidR="00361AA0">
        <w:rPr>
          <w:rStyle w:val="CommentReference"/>
        </w:rPr>
        <w:commentReference w:id="42"/>
      </w:r>
      <w:r w:rsidR="005A5C5B">
        <w:rPr>
          <w:rFonts w:eastAsia="Times New Roman"/>
          <w:color w:val="000000"/>
        </w:rPr>
        <w:t xml:space="preserve">in the </w:t>
      </w:r>
      <w:proofErr w:type="spellStart"/>
      <w:r w:rsidR="005A5C5B">
        <w:rPr>
          <w:rFonts w:eastAsia="Times New Roman"/>
          <w:i/>
          <w:color w:val="000000"/>
        </w:rPr>
        <w:t>N</w:t>
      </w:r>
      <w:r w:rsidR="005A5C5B">
        <w:rPr>
          <w:rFonts w:eastAsia="Times New Roman"/>
          <w:color w:val="000000"/>
          <w:vertAlign w:val="subscript"/>
        </w:rPr>
        <w:t>area</w:t>
      </w:r>
      <w:proofErr w:type="spellEnd"/>
      <w:r w:rsidR="005A5C5B">
        <w:rPr>
          <w:rFonts w:eastAsia="Times New Roman"/>
          <w:color w:val="000000"/>
          <w:vertAlign w:val="subscript"/>
        </w:rPr>
        <w:t xml:space="preserve"> </w:t>
      </w:r>
      <w:r w:rsidR="005A5C5B">
        <w:rPr>
          <w:rFonts w:eastAsia="Times New Roman"/>
          <w:color w:val="000000"/>
        </w:rPr>
        <w:t xml:space="preserve">data. The size and hue of each box is proportional to the </w:t>
      </w:r>
      <w:r w:rsidR="00AC49CC">
        <w:rPr>
          <w:rFonts w:eastAsia="Times New Roman"/>
          <w:color w:val="000000"/>
        </w:rPr>
        <w:t>relative importance of</w:t>
      </w:r>
      <w:r w:rsidR="005A5C5B">
        <w:rPr>
          <w:rFonts w:eastAsia="Times New Roman"/>
          <w:color w:val="000000"/>
        </w:rPr>
        <w:t xml:space="preserve"> each factor with larger </w:t>
      </w:r>
      <w:r w:rsidR="00AC49CC">
        <w:rPr>
          <w:rFonts w:eastAsia="Times New Roman"/>
          <w:color w:val="000000"/>
        </w:rPr>
        <w:t>and darker boxes indicating greater importance</w:t>
      </w:r>
      <w:r w:rsidR="006D7E9A">
        <w:rPr>
          <w:rFonts w:eastAsia="Times New Roman"/>
          <w:color w:val="000000"/>
        </w:rPr>
        <w:t xml:space="preserve"> </w:t>
      </w:r>
      <w:r w:rsidR="006D7E9A" w:rsidRPr="00B05AC4">
        <w:rPr>
          <w:rFonts w:eastAsia="Times New Roman"/>
          <w:color w:val="000000"/>
        </w:rPr>
        <w:t xml:space="preserve">(Table </w:t>
      </w:r>
      <w:r w:rsidR="00DD3527">
        <w:rPr>
          <w:rFonts w:eastAsia="Times New Roman"/>
          <w:color w:val="000000"/>
        </w:rPr>
        <w:t>2</w:t>
      </w:r>
      <w:r w:rsidR="006D7E9A" w:rsidRPr="00B05AC4">
        <w:rPr>
          <w:rFonts w:eastAsia="Times New Roman"/>
          <w:color w:val="000000"/>
        </w:rPr>
        <w:t>)</w:t>
      </w:r>
      <w:r w:rsidR="00AC49CC">
        <w:rPr>
          <w:rFonts w:eastAsia="Times New Roman"/>
          <w:color w:val="000000"/>
        </w:rPr>
        <w:t>.</w:t>
      </w:r>
    </w:p>
    <w:p w14:paraId="589DE646" w14:textId="4E9DE659" w:rsidR="00042F1B" w:rsidRPr="008531D1" w:rsidRDefault="00042F1B" w:rsidP="00DA24C9">
      <w:pPr>
        <w:spacing w:line="480" w:lineRule="auto"/>
        <w:contextualSpacing/>
        <w:rPr>
          <w:rFonts w:eastAsia="Times New Roman"/>
          <w:b/>
          <w:bCs/>
          <w:color w:val="000000"/>
        </w:rPr>
      </w:pPr>
    </w:p>
    <w:p w14:paraId="633031C8" w14:textId="77777777" w:rsidR="00AC49CC" w:rsidRDefault="00AC49CC">
      <w:pPr>
        <w:rPr>
          <w:rFonts w:eastAsia="Times New Roman"/>
          <w:b/>
          <w:bCs/>
          <w:color w:val="000000"/>
        </w:rPr>
      </w:pPr>
      <w:r>
        <w:rPr>
          <w:rFonts w:eastAsia="Times New Roman"/>
          <w:b/>
          <w:bCs/>
          <w:color w:val="000000"/>
        </w:rPr>
        <w:br w:type="page"/>
      </w:r>
    </w:p>
    <w:p w14:paraId="466087AE" w14:textId="016D8FBF" w:rsidR="00077C60" w:rsidRPr="00AC49CC" w:rsidRDefault="000F0BE3" w:rsidP="00DA24C9">
      <w:pPr>
        <w:spacing w:line="480" w:lineRule="auto"/>
        <w:contextualSpacing/>
        <w:rPr>
          <w:rFonts w:eastAsia="Times New Roman"/>
          <w:bCs/>
          <w:i/>
          <w:color w:val="000000"/>
          <w:vertAlign w:val="subscript"/>
        </w:rPr>
      </w:pPr>
      <w:r w:rsidRPr="00AC49CC">
        <w:rPr>
          <w:rFonts w:eastAsia="Times New Roman"/>
          <w:bCs/>
          <w:i/>
          <w:color w:val="000000"/>
        </w:rPr>
        <w:lastRenderedPageBreak/>
        <w:t>I</w:t>
      </w:r>
      <w:r w:rsidR="00D60C62" w:rsidRPr="00AC49CC">
        <w:rPr>
          <w:rFonts w:eastAsia="Times New Roman"/>
          <w:bCs/>
          <w:i/>
          <w:color w:val="000000"/>
        </w:rPr>
        <w:t xml:space="preserve">mpacts of nitrogen demand and nitrogen availability on </w:t>
      </w:r>
      <w:proofErr w:type="spellStart"/>
      <w:r w:rsidR="00D60C62" w:rsidRPr="00AC49CC">
        <w:rPr>
          <w:rFonts w:eastAsia="Times New Roman"/>
          <w:bCs/>
          <w:i/>
          <w:iCs/>
          <w:color w:val="000000"/>
        </w:rPr>
        <w:t>N</w:t>
      </w:r>
      <w:r w:rsidR="00D60C62" w:rsidRPr="00AC49CC">
        <w:rPr>
          <w:rFonts w:eastAsia="Times New Roman"/>
          <w:bCs/>
          <w:i/>
          <w:color w:val="000000"/>
          <w:vertAlign w:val="subscript"/>
        </w:rPr>
        <w:t>area</w:t>
      </w:r>
      <w:proofErr w:type="spellEnd"/>
    </w:p>
    <w:p w14:paraId="4974AEA6" w14:textId="1885F5FE" w:rsidR="00D60C62" w:rsidRPr="00771C52" w:rsidRDefault="00DB5402" w:rsidP="00DA24C9">
      <w:pPr>
        <w:spacing w:line="480" w:lineRule="auto"/>
        <w:contextualSpacing/>
        <w:rPr>
          <w:rFonts w:eastAsia="Times New Roman"/>
          <w:color w:val="000000"/>
        </w:rPr>
      </w:pPr>
      <w:r w:rsidRPr="00771C52">
        <w:rPr>
          <w:rFonts w:eastAsia="Times New Roman"/>
          <w:b/>
          <w:bCs/>
          <w:color w:val="000000"/>
        </w:rPr>
        <w:tab/>
      </w:r>
      <w:r w:rsidRPr="00DA24C9">
        <w:rPr>
          <w:rFonts w:eastAsia="Times New Roman"/>
          <w:color w:val="000000"/>
        </w:rPr>
        <w:t xml:space="preserve">The predicted </w:t>
      </w:r>
      <w:r w:rsidR="00961478" w:rsidRPr="008531D1">
        <w:rPr>
          <w:rFonts w:eastAsia="Times New Roman"/>
          <w:color w:val="000000"/>
        </w:rPr>
        <w:t xml:space="preserve">leaf </w:t>
      </w:r>
      <w:r w:rsidRPr="00DA24C9">
        <w:rPr>
          <w:rFonts w:eastAsia="Times New Roman"/>
          <w:color w:val="000000"/>
        </w:rPr>
        <w:t>N components</w:t>
      </w:r>
      <w:r w:rsidR="000F0BE3">
        <w:rPr>
          <w:rFonts w:eastAsia="Times New Roman"/>
          <w:color w:val="000000"/>
        </w:rPr>
        <w:t>,</w:t>
      </w:r>
      <w:r w:rsidRPr="008531D1">
        <w:rPr>
          <w:rFonts w:eastAsia="Times New Roman"/>
          <w:color w:val="000000"/>
        </w:rPr>
        <w:t xml:space="preserve"> </w:t>
      </w:r>
      <w:proofErr w:type="spellStart"/>
      <w:r w:rsidRPr="001B44B1">
        <w:rPr>
          <w:rFonts w:eastAsia="Times New Roman"/>
          <w:i/>
          <w:iCs/>
          <w:color w:val="000000"/>
        </w:rPr>
        <w:t>N</w:t>
      </w:r>
      <w:r w:rsidRPr="001B44B1">
        <w:rPr>
          <w:rFonts w:eastAsia="Times New Roman"/>
          <w:color w:val="000000"/>
          <w:vertAlign w:val="subscript"/>
        </w:rPr>
        <w:t>photo</w:t>
      </w:r>
      <w:proofErr w:type="spellEnd"/>
      <w:r w:rsidRPr="001B44B1">
        <w:rPr>
          <w:rFonts w:eastAsia="Times New Roman"/>
          <w:color w:val="000000"/>
        </w:rPr>
        <w:t xml:space="preserve"> and </w:t>
      </w:r>
      <w:proofErr w:type="spellStart"/>
      <w:r w:rsidRPr="001B44B1">
        <w:rPr>
          <w:rFonts w:eastAsia="Times New Roman"/>
          <w:i/>
          <w:iCs/>
          <w:color w:val="000000"/>
        </w:rPr>
        <w:t>N</w:t>
      </w:r>
      <w:r w:rsidRPr="001B44B1">
        <w:rPr>
          <w:rFonts w:eastAsia="Times New Roman"/>
          <w:color w:val="000000"/>
          <w:vertAlign w:val="subscript"/>
        </w:rPr>
        <w:t>structure</w:t>
      </w:r>
      <w:proofErr w:type="spellEnd"/>
      <w:r w:rsidR="000F0BE3">
        <w:rPr>
          <w:rFonts w:eastAsia="Times New Roman"/>
          <w:color w:val="000000"/>
        </w:rPr>
        <w:t>,</w:t>
      </w:r>
      <w:r w:rsidRPr="00771C52">
        <w:rPr>
          <w:rFonts w:eastAsia="Times New Roman"/>
          <w:color w:val="000000"/>
        </w:rPr>
        <w:t xml:space="preserve"> had significant</w:t>
      </w:r>
      <w:r w:rsidR="004B6018">
        <w:rPr>
          <w:rFonts w:eastAsia="Times New Roman"/>
          <w:color w:val="000000"/>
        </w:rPr>
        <w:t>, positive</w:t>
      </w:r>
      <w:r w:rsidRPr="00771C52">
        <w:rPr>
          <w:rFonts w:eastAsia="Times New Roman"/>
          <w:color w:val="000000"/>
        </w:rPr>
        <w:t xml:space="preserve"> effects on </w:t>
      </w:r>
      <w:proofErr w:type="spellStart"/>
      <w:r w:rsidRPr="00771C52">
        <w:rPr>
          <w:rFonts w:eastAsia="Times New Roman"/>
          <w:i/>
          <w:iCs/>
          <w:color w:val="000000"/>
        </w:rPr>
        <w:t>N</w:t>
      </w:r>
      <w:r w:rsidRPr="00771C52">
        <w:rPr>
          <w:rFonts w:eastAsia="Times New Roman"/>
          <w:color w:val="000000"/>
          <w:vertAlign w:val="subscript"/>
        </w:rPr>
        <w:t>area</w:t>
      </w:r>
      <w:proofErr w:type="spellEnd"/>
      <w:r w:rsidRPr="00771C52">
        <w:rPr>
          <w:rFonts w:eastAsia="Times New Roman"/>
          <w:color w:val="000000"/>
        </w:rPr>
        <w:t xml:space="preserve"> (Table </w:t>
      </w:r>
      <w:r w:rsidR="00DD3527">
        <w:rPr>
          <w:rFonts w:eastAsia="Times New Roman"/>
          <w:color w:val="000000"/>
        </w:rPr>
        <w:t>3</w:t>
      </w:r>
      <w:r w:rsidR="00DD3527" w:rsidRPr="00771C52">
        <w:rPr>
          <w:rFonts w:eastAsia="Times New Roman"/>
          <w:color w:val="000000"/>
        </w:rPr>
        <w:t xml:space="preserve"> </w:t>
      </w:r>
      <w:r w:rsidRPr="00771C52">
        <w:rPr>
          <w:rFonts w:eastAsia="Times New Roman"/>
          <w:color w:val="000000"/>
        </w:rPr>
        <w:t xml:space="preserve">and Figure </w:t>
      </w:r>
      <w:r w:rsidR="00AC49CC">
        <w:rPr>
          <w:rFonts w:eastAsia="Times New Roman"/>
          <w:color w:val="000000"/>
        </w:rPr>
        <w:t>4</w:t>
      </w:r>
      <w:r w:rsidRPr="00771C52">
        <w:rPr>
          <w:rFonts w:eastAsia="Times New Roman"/>
          <w:color w:val="000000"/>
        </w:rPr>
        <w:t>) and a high relative importance in the model (23% and 38%</w:t>
      </w:r>
      <w:r w:rsidR="000F0BE3">
        <w:rPr>
          <w:rFonts w:eastAsia="Times New Roman"/>
          <w:color w:val="000000"/>
        </w:rPr>
        <w:t>, respectively</w:t>
      </w:r>
      <w:r w:rsidR="004661AC" w:rsidRPr="00771C52">
        <w:rPr>
          <w:rFonts w:eastAsia="Times New Roman"/>
          <w:color w:val="000000"/>
        </w:rPr>
        <w:t>;</w:t>
      </w:r>
      <w:r w:rsidRPr="00771C52">
        <w:rPr>
          <w:rFonts w:eastAsia="Times New Roman"/>
          <w:color w:val="000000"/>
        </w:rPr>
        <w:t xml:space="preserve"> Table </w:t>
      </w:r>
      <w:r w:rsidR="00DD3527">
        <w:rPr>
          <w:rFonts w:eastAsia="Times New Roman"/>
          <w:color w:val="000000"/>
        </w:rPr>
        <w:t>3</w:t>
      </w:r>
      <w:r w:rsidR="00DD3527" w:rsidRPr="00771C52">
        <w:rPr>
          <w:rFonts w:eastAsia="Times New Roman"/>
          <w:color w:val="000000"/>
        </w:rPr>
        <w:t xml:space="preserve"> </w:t>
      </w:r>
      <w:r w:rsidRPr="00771C52">
        <w:rPr>
          <w:rFonts w:eastAsia="Times New Roman"/>
          <w:color w:val="000000"/>
        </w:rPr>
        <w:t xml:space="preserve">and Figure </w:t>
      </w:r>
      <w:r w:rsidR="00AC49CC">
        <w:rPr>
          <w:rFonts w:eastAsia="Times New Roman"/>
          <w:color w:val="000000"/>
        </w:rPr>
        <w:t>5</w:t>
      </w:r>
      <w:r w:rsidRPr="00771C52">
        <w:rPr>
          <w:rFonts w:eastAsia="Times New Roman"/>
          <w:color w:val="000000"/>
        </w:rPr>
        <w:t>).</w:t>
      </w:r>
      <w:r w:rsidR="003A1E67">
        <w:rPr>
          <w:rFonts w:eastAsia="Times New Roman"/>
          <w:color w:val="000000"/>
        </w:rPr>
        <w:t xml:space="preserve"> The </w:t>
      </w:r>
      <w:proofErr w:type="spellStart"/>
      <w:r w:rsidR="003A1E67" w:rsidRPr="001B44B1">
        <w:rPr>
          <w:rFonts w:eastAsia="Times New Roman"/>
          <w:i/>
          <w:iCs/>
          <w:color w:val="000000"/>
        </w:rPr>
        <w:t>N</w:t>
      </w:r>
      <w:r w:rsidR="003A1E67" w:rsidRPr="001B44B1">
        <w:rPr>
          <w:rFonts w:eastAsia="Times New Roman"/>
          <w:color w:val="000000"/>
          <w:vertAlign w:val="subscript"/>
        </w:rPr>
        <w:t>photo</w:t>
      </w:r>
      <w:proofErr w:type="spellEnd"/>
      <w:r w:rsidR="003A1E67">
        <w:rPr>
          <w:rFonts w:eastAsia="Times New Roman"/>
          <w:color w:val="000000"/>
        </w:rPr>
        <w:t xml:space="preserve"> effect </w:t>
      </w:r>
      <w:del w:id="44" w:author="Peter A Wilfahrt" w:date="2021-07-21T15:05:00Z">
        <w:r w:rsidR="003A1E67" w:rsidDel="00EA41B4">
          <w:rPr>
            <w:rFonts w:eastAsia="Times New Roman"/>
            <w:color w:val="000000"/>
          </w:rPr>
          <w:delText xml:space="preserve">is </w:delText>
        </w:r>
      </w:del>
      <w:r w:rsidR="003A1E67">
        <w:rPr>
          <w:rFonts w:eastAsia="Times New Roman"/>
          <w:color w:val="000000"/>
        </w:rPr>
        <w:t xml:space="preserve">reflects the aboveground climate impact on </w:t>
      </w:r>
      <w:proofErr w:type="spellStart"/>
      <w:r w:rsidR="003A1E67">
        <w:rPr>
          <w:rFonts w:eastAsia="Times New Roman"/>
          <w:i/>
          <w:color w:val="000000"/>
        </w:rPr>
        <w:t>N</w:t>
      </w:r>
      <w:r w:rsidR="003A1E67">
        <w:rPr>
          <w:rFonts w:eastAsia="Times New Roman"/>
          <w:color w:val="000000"/>
          <w:vertAlign w:val="subscript"/>
        </w:rPr>
        <w:t>area</w:t>
      </w:r>
      <w:proofErr w:type="spellEnd"/>
      <w:r w:rsidR="003A1E67">
        <w:rPr>
          <w:rFonts w:eastAsia="Times New Roman"/>
          <w:color w:val="000000"/>
        </w:rPr>
        <w:t xml:space="preserve">, while the </w:t>
      </w:r>
      <w:proofErr w:type="spellStart"/>
      <w:r w:rsidR="003A1E67">
        <w:rPr>
          <w:rFonts w:eastAsia="Times New Roman"/>
          <w:i/>
          <w:color w:val="000000"/>
        </w:rPr>
        <w:t>N</w:t>
      </w:r>
      <w:r w:rsidR="003A1E67">
        <w:rPr>
          <w:rFonts w:eastAsia="Times New Roman"/>
          <w:color w:val="000000"/>
          <w:vertAlign w:val="subscript"/>
        </w:rPr>
        <w:t>structure</w:t>
      </w:r>
      <w:proofErr w:type="spellEnd"/>
      <w:r w:rsidR="003A1E67">
        <w:rPr>
          <w:rFonts w:eastAsia="Times New Roman"/>
          <w:color w:val="000000"/>
          <w:vertAlign w:val="subscript"/>
        </w:rPr>
        <w:t xml:space="preserve"> </w:t>
      </w:r>
      <w:r w:rsidR="003A1E67" w:rsidRPr="00DA24C9">
        <w:rPr>
          <w:rFonts w:eastAsia="Times New Roman"/>
          <w:color w:val="000000"/>
        </w:rPr>
        <w:t>effects reflects the</w:t>
      </w:r>
      <w:r w:rsidR="003A1E67">
        <w:rPr>
          <w:rFonts w:eastAsia="Times New Roman"/>
          <w:color w:val="000000"/>
        </w:rPr>
        <w:t xml:space="preserve"> impact of </w:t>
      </w:r>
      <w:proofErr w:type="spellStart"/>
      <w:r w:rsidR="003A1E67">
        <w:rPr>
          <w:rFonts w:eastAsia="Times New Roman"/>
          <w:i/>
          <w:color w:val="000000"/>
        </w:rPr>
        <w:t>M</w:t>
      </w:r>
      <w:r w:rsidR="003A1E67">
        <w:rPr>
          <w:rFonts w:eastAsia="Times New Roman"/>
          <w:color w:val="000000"/>
          <w:vertAlign w:val="subscript"/>
        </w:rPr>
        <w:t>area</w:t>
      </w:r>
      <w:proofErr w:type="spellEnd"/>
      <w:r w:rsidR="003A1E67">
        <w:rPr>
          <w:rFonts w:eastAsia="Times New Roman"/>
          <w:color w:val="000000"/>
        </w:rPr>
        <w:t>.</w:t>
      </w:r>
      <w:r w:rsidRPr="00771C52">
        <w:rPr>
          <w:rFonts w:eastAsia="Times New Roman"/>
          <w:color w:val="000000"/>
        </w:rPr>
        <w:t xml:space="preserve"> </w:t>
      </w:r>
      <w:r w:rsidR="003A1E67">
        <w:rPr>
          <w:rFonts w:eastAsia="Times New Roman"/>
          <w:color w:val="000000"/>
        </w:rPr>
        <w:t>As in the first model</w:t>
      </w:r>
      <w:r w:rsidR="004661AC" w:rsidRPr="00771C52">
        <w:rPr>
          <w:rFonts w:eastAsia="Times New Roman"/>
          <w:color w:val="000000"/>
        </w:rPr>
        <w:t xml:space="preserve">, </w:t>
      </w:r>
      <w:r w:rsidR="000C583D" w:rsidRPr="00771C52">
        <w:rPr>
          <w:rFonts w:eastAsia="Times New Roman"/>
          <w:color w:val="000000"/>
        </w:rPr>
        <w:t>s</w:t>
      </w:r>
      <w:r w:rsidR="004661AC" w:rsidRPr="00771C52">
        <w:rPr>
          <w:rFonts w:eastAsia="Times New Roman"/>
          <w:color w:val="000000"/>
        </w:rPr>
        <w:t>oil N (</w:t>
      </w:r>
      <w:r w:rsidR="004661AC" w:rsidRPr="00771C52">
        <w:rPr>
          <w:rFonts w:eastAsia="Times New Roman"/>
          <w:i/>
          <w:iCs/>
          <w:color w:val="000000"/>
        </w:rPr>
        <w:t xml:space="preserve">p </w:t>
      </w:r>
      <w:r w:rsidR="004661AC" w:rsidRPr="00771C52">
        <w:rPr>
          <w:rFonts w:eastAsia="Times New Roman"/>
          <w:color w:val="000000"/>
        </w:rPr>
        <w:t>&lt; 0.001), N fixation (</w:t>
      </w:r>
      <w:r w:rsidR="004661AC" w:rsidRPr="00771C52">
        <w:rPr>
          <w:rFonts w:eastAsia="Times New Roman"/>
          <w:i/>
          <w:iCs/>
          <w:color w:val="000000"/>
        </w:rPr>
        <w:t xml:space="preserve">p </w:t>
      </w:r>
      <w:r w:rsidR="004661AC" w:rsidRPr="00771C52">
        <w:rPr>
          <w:rFonts w:eastAsia="Times New Roman"/>
          <w:color w:val="000000"/>
        </w:rPr>
        <w:t xml:space="preserve"> &lt; 0.001), photosynthetic pathway (</w:t>
      </w:r>
      <w:r w:rsidR="004661AC" w:rsidRPr="00771C52">
        <w:rPr>
          <w:rFonts w:eastAsia="Times New Roman"/>
          <w:i/>
          <w:iCs/>
          <w:color w:val="000000"/>
        </w:rPr>
        <w:t xml:space="preserve">p </w:t>
      </w:r>
      <w:r w:rsidR="004661AC" w:rsidRPr="00771C52">
        <w:rPr>
          <w:rFonts w:eastAsia="Times New Roman"/>
          <w:color w:val="000000"/>
        </w:rPr>
        <w:t xml:space="preserve">&lt; 0.001), and the interaction between </w:t>
      </w:r>
      <w:r w:rsidR="00750DAC" w:rsidRPr="00771C52">
        <w:rPr>
          <w:rFonts w:eastAsia="Times New Roman"/>
          <w:color w:val="000000"/>
        </w:rPr>
        <w:t>s</w:t>
      </w:r>
      <w:r w:rsidR="004661AC" w:rsidRPr="00771C52">
        <w:rPr>
          <w:rFonts w:eastAsia="Times New Roman"/>
          <w:color w:val="000000"/>
        </w:rPr>
        <w:t xml:space="preserve">oil N and </w:t>
      </w:r>
      <w:r w:rsidR="00750DAC" w:rsidRPr="00771C52">
        <w:rPr>
          <w:rFonts w:eastAsia="Times New Roman"/>
          <w:color w:val="000000"/>
        </w:rPr>
        <w:t>s</w:t>
      </w:r>
      <w:r w:rsidR="004661AC" w:rsidRPr="00771C52">
        <w:rPr>
          <w:rFonts w:eastAsia="Times New Roman"/>
          <w:color w:val="000000"/>
        </w:rPr>
        <w:t>oil P (</w:t>
      </w:r>
      <w:r w:rsidR="004661AC" w:rsidRPr="00771C52">
        <w:rPr>
          <w:rFonts w:eastAsia="Times New Roman"/>
          <w:i/>
          <w:iCs/>
          <w:color w:val="000000"/>
        </w:rPr>
        <w:t xml:space="preserve">p </w:t>
      </w:r>
      <w:r w:rsidR="004661AC" w:rsidRPr="00771C52">
        <w:rPr>
          <w:rFonts w:eastAsia="Times New Roman"/>
          <w:color w:val="000000"/>
        </w:rPr>
        <w:t xml:space="preserve"> </w:t>
      </w:r>
      <w:r w:rsidR="004B6018">
        <w:rPr>
          <w:rFonts w:eastAsia="Times New Roman"/>
          <w:color w:val="000000"/>
        </w:rPr>
        <w:t>&lt;</w:t>
      </w:r>
      <w:r w:rsidR="004661AC" w:rsidRPr="00771C52">
        <w:rPr>
          <w:rFonts w:eastAsia="Times New Roman"/>
          <w:color w:val="000000"/>
        </w:rPr>
        <w:t xml:space="preserve"> 0.0</w:t>
      </w:r>
      <w:r w:rsidR="004B6018">
        <w:rPr>
          <w:rFonts w:eastAsia="Times New Roman"/>
          <w:color w:val="000000"/>
        </w:rPr>
        <w:t>5</w:t>
      </w:r>
      <w:r w:rsidR="004661AC" w:rsidRPr="00771C52">
        <w:rPr>
          <w:rFonts w:eastAsia="Times New Roman"/>
          <w:color w:val="000000"/>
        </w:rPr>
        <w:t xml:space="preserve">; Table </w:t>
      </w:r>
      <w:r w:rsidR="00DD3527">
        <w:rPr>
          <w:rFonts w:eastAsia="Times New Roman"/>
          <w:color w:val="000000"/>
        </w:rPr>
        <w:t>3</w:t>
      </w:r>
      <w:r w:rsidR="004661AC" w:rsidRPr="00771C52">
        <w:rPr>
          <w:rFonts w:eastAsia="Times New Roman"/>
          <w:color w:val="000000"/>
        </w:rPr>
        <w:t xml:space="preserve">) had significant effects on </w:t>
      </w:r>
      <w:proofErr w:type="spellStart"/>
      <w:r w:rsidR="004661AC" w:rsidRPr="00771C52">
        <w:rPr>
          <w:rFonts w:eastAsia="Times New Roman"/>
          <w:i/>
          <w:iCs/>
          <w:color w:val="000000"/>
        </w:rPr>
        <w:t>N</w:t>
      </w:r>
      <w:r w:rsidR="004661AC" w:rsidRPr="00771C52">
        <w:rPr>
          <w:rFonts w:eastAsia="Times New Roman"/>
          <w:color w:val="000000"/>
          <w:vertAlign w:val="subscript"/>
        </w:rPr>
        <w:t>area</w:t>
      </w:r>
      <w:proofErr w:type="spellEnd"/>
      <w:r w:rsidR="004661AC" w:rsidRPr="00771C52">
        <w:rPr>
          <w:rFonts w:eastAsia="Times New Roman"/>
          <w:color w:val="000000"/>
        </w:rPr>
        <w:t xml:space="preserve">. </w:t>
      </w:r>
      <w:r w:rsidR="004B6018">
        <w:rPr>
          <w:rFonts w:eastAsia="Times New Roman"/>
          <w:color w:val="000000"/>
        </w:rPr>
        <w:t>The</w:t>
      </w:r>
      <w:r w:rsidR="004D1F45">
        <w:rPr>
          <w:rFonts w:eastAsia="Times New Roman"/>
          <w:color w:val="000000"/>
        </w:rPr>
        <w:t xml:space="preserve"> combined</w:t>
      </w:r>
      <w:r w:rsidR="004B6018">
        <w:rPr>
          <w:rFonts w:eastAsia="Times New Roman"/>
          <w:color w:val="000000"/>
        </w:rPr>
        <w:t xml:space="preserve"> relative importance of</w:t>
      </w:r>
      <w:r w:rsidR="004D1F45">
        <w:rPr>
          <w:rFonts w:eastAsia="Times New Roman"/>
          <w:color w:val="000000"/>
        </w:rPr>
        <w:t xml:space="preserve"> the soil treatments was </w:t>
      </w:r>
      <w:r w:rsidR="004554C8">
        <w:rPr>
          <w:rFonts w:eastAsia="Times New Roman"/>
          <w:color w:val="000000"/>
        </w:rPr>
        <w:t>16.8% (</w:t>
      </w:r>
      <w:r w:rsidR="004554C8" w:rsidRPr="00771C52">
        <w:rPr>
          <w:rFonts w:eastAsia="Times New Roman"/>
          <w:color w:val="000000"/>
        </w:rPr>
        <w:t xml:space="preserve">Table </w:t>
      </w:r>
      <w:r w:rsidR="00DD3527">
        <w:rPr>
          <w:rFonts w:eastAsia="Times New Roman"/>
          <w:color w:val="000000"/>
        </w:rPr>
        <w:t>3</w:t>
      </w:r>
      <w:r w:rsidR="00DD3527" w:rsidRPr="00771C52">
        <w:rPr>
          <w:rFonts w:eastAsia="Times New Roman"/>
          <w:color w:val="000000"/>
        </w:rPr>
        <w:t xml:space="preserve"> </w:t>
      </w:r>
      <w:r w:rsidR="004554C8" w:rsidRPr="00771C52">
        <w:rPr>
          <w:rFonts w:eastAsia="Times New Roman"/>
          <w:color w:val="000000"/>
        </w:rPr>
        <w:t xml:space="preserve">and Figure </w:t>
      </w:r>
      <w:r w:rsidR="00AC49CC">
        <w:rPr>
          <w:rFonts w:eastAsia="Times New Roman"/>
          <w:color w:val="000000"/>
        </w:rPr>
        <w:t>5</w:t>
      </w:r>
      <w:r w:rsidR="004554C8">
        <w:rPr>
          <w:rFonts w:eastAsia="Times New Roman"/>
          <w:color w:val="000000"/>
        </w:rPr>
        <w:t>). The relative importance of</w:t>
      </w:r>
      <w:r w:rsidR="004B6018">
        <w:rPr>
          <w:rFonts w:eastAsia="Times New Roman"/>
          <w:color w:val="000000"/>
        </w:rPr>
        <w:t xml:space="preserve"> p</w:t>
      </w:r>
      <w:r w:rsidR="004661AC" w:rsidRPr="00771C52">
        <w:rPr>
          <w:rFonts w:eastAsia="Times New Roman"/>
          <w:color w:val="000000"/>
        </w:rPr>
        <w:t>hotosynthetic pathway</w:t>
      </w:r>
      <w:r w:rsidR="004554C8">
        <w:rPr>
          <w:rFonts w:eastAsia="Times New Roman"/>
          <w:color w:val="000000"/>
        </w:rPr>
        <w:t xml:space="preserve"> </w:t>
      </w:r>
      <w:r w:rsidR="004554C8" w:rsidRPr="00771C52">
        <w:rPr>
          <w:rFonts w:eastAsia="Times New Roman"/>
          <w:color w:val="000000"/>
        </w:rPr>
        <w:t>and N fixation</w:t>
      </w:r>
      <w:r w:rsidR="004661AC" w:rsidRPr="00771C52">
        <w:rPr>
          <w:rFonts w:eastAsia="Times New Roman"/>
          <w:color w:val="000000"/>
        </w:rPr>
        <w:t xml:space="preserve"> </w:t>
      </w:r>
      <w:r w:rsidR="004B6018">
        <w:rPr>
          <w:rFonts w:eastAsia="Times New Roman"/>
          <w:color w:val="000000"/>
        </w:rPr>
        <w:t xml:space="preserve">was </w:t>
      </w:r>
      <w:r w:rsidR="004661AC" w:rsidRPr="00771C52">
        <w:rPr>
          <w:rFonts w:eastAsia="Times New Roman"/>
          <w:color w:val="000000"/>
        </w:rPr>
        <w:t>7</w:t>
      </w:r>
      <w:r w:rsidR="004554C8">
        <w:rPr>
          <w:rFonts w:eastAsia="Times New Roman"/>
          <w:color w:val="000000"/>
        </w:rPr>
        <w:t xml:space="preserve">% and </w:t>
      </w:r>
      <w:r w:rsidR="004661AC" w:rsidRPr="00771C52">
        <w:rPr>
          <w:rFonts w:eastAsia="Times New Roman"/>
          <w:color w:val="000000"/>
        </w:rPr>
        <w:t>4%</w:t>
      </w:r>
      <w:r w:rsidR="004554C8">
        <w:rPr>
          <w:rFonts w:eastAsia="Times New Roman"/>
          <w:color w:val="000000"/>
        </w:rPr>
        <w:t>, respectively</w:t>
      </w:r>
      <w:r w:rsidR="004661AC" w:rsidRPr="00771C52">
        <w:rPr>
          <w:rFonts w:eastAsia="Times New Roman"/>
          <w:color w:val="000000"/>
        </w:rPr>
        <w:t xml:space="preserve"> (1%; Table </w:t>
      </w:r>
      <w:r w:rsidR="00DD3527">
        <w:rPr>
          <w:rFonts w:eastAsia="Times New Roman"/>
          <w:color w:val="000000"/>
        </w:rPr>
        <w:t>3</w:t>
      </w:r>
      <w:r w:rsidR="00DD3527" w:rsidRPr="00771C52">
        <w:rPr>
          <w:rFonts w:eastAsia="Times New Roman"/>
          <w:color w:val="000000"/>
        </w:rPr>
        <w:t xml:space="preserve"> </w:t>
      </w:r>
      <w:r w:rsidR="004661AC" w:rsidRPr="00771C52">
        <w:rPr>
          <w:rFonts w:eastAsia="Times New Roman"/>
          <w:color w:val="000000"/>
        </w:rPr>
        <w:t xml:space="preserve">and Figure </w:t>
      </w:r>
      <w:r w:rsidR="00AC49CC">
        <w:rPr>
          <w:rFonts w:eastAsia="Times New Roman"/>
          <w:color w:val="000000"/>
        </w:rPr>
        <w:t>5</w:t>
      </w:r>
      <w:r w:rsidR="004661AC" w:rsidRPr="00771C52">
        <w:rPr>
          <w:rFonts w:eastAsia="Times New Roman"/>
          <w:color w:val="000000"/>
        </w:rPr>
        <w:t>).</w:t>
      </w:r>
    </w:p>
    <w:p w14:paraId="0BFA23DC" w14:textId="77777777" w:rsidR="00CC3A73" w:rsidRPr="00DA24C9" w:rsidRDefault="00CC3A73" w:rsidP="00DA24C9">
      <w:pPr>
        <w:spacing w:line="480" w:lineRule="auto"/>
        <w:contextualSpacing/>
        <w:rPr>
          <w:rFonts w:eastAsia="Times New Roman"/>
          <w:color w:val="000000"/>
        </w:rPr>
      </w:pPr>
    </w:p>
    <w:p w14:paraId="1B9B5701" w14:textId="77777777" w:rsidR="00AC49CC" w:rsidRDefault="00AC49CC">
      <w:pPr>
        <w:rPr>
          <w:b/>
          <w:bCs/>
        </w:rPr>
      </w:pPr>
      <w:r>
        <w:rPr>
          <w:b/>
          <w:bCs/>
        </w:rPr>
        <w:br w:type="page"/>
      </w:r>
    </w:p>
    <w:p w14:paraId="1606B8EE" w14:textId="7CD86041" w:rsidR="00AC49CC" w:rsidRPr="001A720B" w:rsidRDefault="00AC49CC" w:rsidP="00AC49CC">
      <w:pPr>
        <w:spacing w:line="480" w:lineRule="auto"/>
        <w:rPr>
          <w:sz w:val="20"/>
          <w:szCs w:val="20"/>
        </w:rPr>
      </w:pPr>
      <w:r w:rsidRPr="001A720B">
        <w:rPr>
          <w:b/>
          <w:bCs/>
          <w:sz w:val="20"/>
          <w:szCs w:val="20"/>
        </w:rPr>
        <w:lastRenderedPageBreak/>
        <w:t xml:space="preserve">Table </w:t>
      </w:r>
      <w:r w:rsidR="00DD3527">
        <w:rPr>
          <w:b/>
          <w:bCs/>
          <w:sz w:val="20"/>
          <w:szCs w:val="20"/>
        </w:rPr>
        <w:t>3</w:t>
      </w:r>
      <w:r w:rsidRPr="001A720B">
        <w:rPr>
          <w:b/>
          <w:bCs/>
          <w:sz w:val="20"/>
          <w:szCs w:val="20"/>
        </w:rPr>
        <w:t>.</w:t>
      </w:r>
      <w:r w:rsidRPr="001A720B">
        <w:rPr>
          <w:sz w:val="20"/>
          <w:szCs w:val="20"/>
        </w:rPr>
        <w:t xml:space="preserve"> Regression coefficients for </w:t>
      </w:r>
      <w:r w:rsidRPr="00D32C27">
        <w:rPr>
          <w:sz w:val="20"/>
          <w:szCs w:val="20"/>
        </w:rPr>
        <w:t xml:space="preserve">linear mixed effects model with </w:t>
      </w:r>
      <w:proofErr w:type="spellStart"/>
      <w:r w:rsidRPr="00D32C27">
        <w:rPr>
          <w:i/>
          <w:iCs/>
          <w:sz w:val="20"/>
          <w:szCs w:val="20"/>
        </w:rPr>
        <w:t>N</w:t>
      </w:r>
      <w:r w:rsidRPr="00D32C27">
        <w:rPr>
          <w:sz w:val="20"/>
          <w:szCs w:val="20"/>
          <w:vertAlign w:val="subscript"/>
        </w:rPr>
        <w:t>area</w:t>
      </w:r>
      <w:proofErr w:type="spellEnd"/>
      <w:r w:rsidRPr="00D32C27">
        <w:rPr>
          <w:sz w:val="20"/>
          <w:szCs w:val="20"/>
        </w:rPr>
        <w:t xml:space="preserve"> as the dependent variable and soil treatment variables, predicted nitrogen components</w:t>
      </w:r>
      <w:r>
        <w:rPr>
          <w:sz w:val="20"/>
          <w:szCs w:val="20"/>
        </w:rPr>
        <w:t>,</w:t>
      </w:r>
      <w:r w:rsidRPr="00D32C27">
        <w:rPr>
          <w:sz w:val="20"/>
          <w:szCs w:val="20"/>
        </w:rPr>
        <w:t xml:space="preserve"> and species characteristics as fixed effects</w:t>
      </w:r>
      <w:r>
        <w:rPr>
          <w:sz w:val="20"/>
          <w:szCs w:val="20"/>
        </w:rPr>
        <w:t>.*</w:t>
      </w:r>
    </w:p>
    <w:tbl>
      <w:tblPr>
        <w:tblW w:w="5000" w:type="pct"/>
        <w:tblLook w:val="04A0" w:firstRow="1" w:lastRow="0" w:firstColumn="1" w:lastColumn="0" w:noHBand="0" w:noVBand="1"/>
      </w:tblPr>
      <w:tblGrid>
        <w:gridCol w:w="2768"/>
        <w:gridCol w:w="1542"/>
        <w:gridCol w:w="1542"/>
        <w:gridCol w:w="1542"/>
        <w:gridCol w:w="1966"/>
      </w:tblGrid>
      <w:tr w:rsidR="00AC49CC" w:rsidRPr="001A720B" w14:paraId="3B6CB003" w14:textId="77777777" w:rsidTr="00237CD4">
        <w:trPr>
          <w:trHeight w:val="320"/>
        </w:trPr>
        <w:tc>
          <w:tcPr>
            <w:tcW w:w="1479" w:type="pct"/>
            <w:tcBorders>
              <w:top w:val="single" w:sz="4" w:space="0" w:color="auto"/>
              <w:left w:val="nil"/>
              <w:bottom w:val="single" w:sz="4" w:space="0" w:color="auto"/>
              <w:right w:val="nil"/>
            </w:tcBorders>
            <w:shd w:val="clear" w:color="auto" w:fill="auto"/>
            <w:noWrap/>
            <w:vAlign w:val="center"/>
            <w:hideMark/>
          </w:tcPr>
          <w:p w14:paraId="1AF132F1" w14:textId="77777777" w:rsidR="00AC49CC" w:rsidRPr="001A720B" w:rsidRDefault="00AC49CC" w:rsidP="00237CD4">
            <w:pPr>
              <w:rPr>
                <w:rFonts w:eastAsia="Times New Roman"/>
                <w:b/>
                <w:bCs/>
                <w:color w:val="000000"/>
                <w:sz w:val="20"/>
                <w:szCs w:val="20"/>
              </w:rPr>
            </w:pPr>
          </w:p>
        </w:tc>
        <w:tc>
          <w:tcPr>
            <w:tcW w:w="824" w:type="pct"/>
            <w:tcBorders>
              <w:top w:val="single" w:sz="4" w:space="0" w:color="auto"/>
              <w:left w:val="nil"/>
              <w:bottom w:val="single" w:sz="4" w:space="0" w:color="auto"/>
              <w:right w:val="nil"/>
            </w:tcBorders>
            <w:vAlign w:val="center"/>
          </w:tcPr>
          <w:p w14:paraId="323C0F09" w14:textId="77777777" w:rsidR="00AC49CC" w:rsidRPr="001A720B" w:rsidRDefault="00AC49CC" w:rsidP="00237CD4">
            <w:pPr>
              <w:jc w:val="center"/>
              <w:rPr>
                <w:rFonts w:eastAsia="Times New Roman"/>
                <w:b/>
                <w:bCs/>
                <w:color w:val="000000"/>
                <w:sz w:val="20"/>
                <w:szCs w:val="20"/>
              </w:rPr>
            </w:pPr>
            <w:r>
              <w:rPr>
                <w:rFonts w:eastAsia="Times New Roman"/>
                <w:b/>
                <w:bCs/>
                <w:color w:val="000000"/>
                <w:sz w:val="20"/>
                <w:szCs w:val="20"/>
              </w:rPr>
              <w:t>df</w:t>
            </w:r>
          </w:p>
        </w:tc>
        <w:tc>
          <w:tcPr>
            <w:tcW w:w="824" w:type="pct"/>
            <w:tcBorders>
              <w:top w:val="single" w:sz="4" w:space="0" w:color="auto"/>
              <w:left w:val="nil"/>
              <w:bottom w:val="single" w:sz="4" w:space="0" w:color="auto"/>
              <w:right w:val="nil"/>
            </w:tcBorders>
            <w:shd w:val="clear" w:color="auto" w:fill="auto"/>
            <w:noWrap/>
            <w:vAlign w:val="center"/>
            <w:hideMark/>
          </w:tcPr>
          <w:p w14:paraId="45198AAF" w14:textId="77777777" w:rsidR="00AC49CC" w:rsidRPr="001A720B" w:rsidRDefault="00AC49CC" w:rsidP="00237CD4">
            <w:pPr>
              <w:jc w:val="center"/>
              <w:rPr>
                <w:rFonts w:eastAsia="Times New Roman"/>
                <w:b/>
                <w:bCs/>
                <w:color w:val="000000"/>
                <w:sz w:val="20"/>
                <w:szCs w:val="20"/>
              </w:rPr>
            </w:pPr>
            <w:r w:rsidRPr="001A720B">
              <w:rPr>
                <w:rFonts w:eastAsia="Times New Roman"/>
                <w:b/>
                <w:bCs/>
                <w:color w:val="000000"/>
                <w:sz w:val="20"/>
                <w:szCs w:val="20"/>
              </w:rPr>
              <w:t>Slope</w:t>
            </w:r>
          </w:p>
        </w:tc>
        <w:tc>
          <w:tcPr>
            <w:tcW w:w="824" w:type="pct"/>
            <w:tcBorders>
              <w:top w:val="single" w:sz="4" w:space="0" w:color="auto"/>
              <w:left w:val="nil"/>
              <w:bottom w:val="single" w:sz="4" w:space="0" w:color="auto"/>
              <w:right w:val="nil"/>
            </w:tcBorders>
            <w:shd w:val="clear" w:color="auto" w:fill="auto"/>
            <w:noWrap/>
            <w:vAlign w:val="center"/>
            <w:hideMark/>
          </w:tcPr>
          <w:p w14:paraId="7FEA412C" w14:textId="77777777" w:rsidR="00AC49CC" w:rsidRPr="001A720B" w:rsidRDefault="00AC49CC" w:rsidP="00237CD4">
            <w:pPr>
              <w:jc w:val="center"/>
              <w:rPr>
                <w:rFonts w:eastAsia="Times New Roman"/>
                <w:b/>
                <w:bCs/>
                <w:i/>
                <w:iCs/>
                <w:color w:val="000000"/>
                <w:sz w:val="20"/>
                <w:szCs w:val="20"/>
              </w:rPr>
            </w:pPr>
            <w:r w:rsidRPr="001A720B">
              <w:rPr>
                <w:rFonts w:eastAsia="Times New Roman"/>
                <w:b/>
                <w:bCs/>
                <w:i/>
                <w:iCs/>
                <w:color w:val="000000"/>
                <w:sz w:val="20"/>
                <w:szCs w:val="20"/>
              </w:rPr>
              <w:t>p</w:t>
            </w:r>
          </w:p>
        </w:tc>
        <w:tc>
          <w:tcPr>
            <w:tcW w:w="1050" w:type="pct"/>
            <w:tcBorders>
              <w:top w:val="single" w:sz="4" w:space="0" w:color="auto"/>
              <w:left w:val="nil"/>
              <w:bottom w:val="single" w:sz="4" w:space="0" w:color="auto"/>
              <w:right w:val="nil"/>
            </w:tcBorders>
            <w:shd w:val="clear" w:color="auto" w:fill="auto"/>
            <w:noWrap/>
            <w:vAlign w:val="center"/>
            <w:hideMark/>
          </w:tcPr>
          <w:p w14:paraId="58D340E0" w14:textId="77777777" w:rsidR="00AC49CC" w:rsidRPr="001A720B" w:rsidRDefault="00AC49CC" w:rsidP="00237CD4">
            <w:pPr>
              <w:jc w:val="center"/>
              <w:rPr>
                <w:rFonts w:eastAsia="Times New Roman"/>
                <w:b/>
                <w:bCs/>
                <w:color w:val="000000"/>
                <w:sz w:val="20"/>
                <w:szCs w:val="20"/>
              </w:rPr>
            </w:pPr>
            <w:r w:rsidRPr="001A720B">
              <w:rPr>
                <w:rFonts w:eastAsia="Times New Roman"/>
                <w:b/>
                <w:bCs/>
                <w:color w:val="000000"/>
                <w:sz w:val="20"/>
                <w:szCs w:val="20"/>
              </w:rPr>
              <w:t>Relative Importance</w:t>
            </w:r>
          </w:p>
        </w:tc>
      </w:tr>
      <w:tr w:rsidR="00AC49CC" w:rsidRPr="001A720B" w14:paraId="514F7A80" w14:textId="77777777" w:rsidTr="00237CD4">
        <w:trPr>
          <w:trHeight w:val="320"/>
        </w:trPr>
        <w:tc>
          <w:tcPr>
            <w:tcW w:w="1479" w:type="pct"/>
            <w:tcBorders>
              <w:top w:val="single" w:sz="4" w:space="0" w:color="auto"/>
              <w:left w:val="nil"/>
              <w:bottom w:val="nil"/>
              <w:right w:val="nil"/>
            </w:tcBorders>
            <w:shd w:val="clear" w:color="auto" w:fill="auto"/>
            <w:noWrap/>
            <w:vAlign w:val="center"/>
            <w:hideMark/>
          </w:tcPr>
          <w:p w14:paraId="53A92660"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 xml:space="preserve">ln </w:t>
            </w:r>
            <w:proofErr w:type="spellStart"/>
            <w:r w:rsidRPr="00B44DBC">
              <w:rPr>
                <w:rFonts w:eastAsia="Times New Roman"/>
                <w:i/>
                <w:iCs/>
                <w:color w:val="000000"/>
                <w:sz w:val="20"/>
                <w:szCs w:val="20"/>
              </w:rPr>
              <w:t>N</w:t>
            </w:r>
            <w:r w:rsidRPr="00470BF0">
              <w:rPr>
                <w:rFonts w:eastAsia="Times New Roman"/>
                <w:color w:val="000000"/>
                <w:sz w:val="20"/>
                <w:szCs w:val="20"/>
                <w:vertAlign w:val="subscript"/>
              </w:rPr>
              <w:t>photo</w:t>
            </w:r>
            <w:proofErr w:type="spellEnd"/>
          </w:p>
        </w:tc>
        <w:tc>
          <w:tcPr>
            <w:tcW w:w="824" w:type="pct"/>
            <w:tcBorders>
              <w:top w:val="single" w:sz="4" w:space="0" w:color="auto"/>
              <w:left w:val="nil"/>
              <w:bottom w:val="nil"/>
              <w:right w:val="nil"/>
            </w:tcBorders>
            <w:vAlign w:val="center"/>
          </w:tcPr>
          <w:p w14:paraId="1B320F10"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single" w:sz="4" w:space="0" w:color="auto"/>
              <w:left w:val="nil"/>
              <w:bottom w:val="nil"/>
              <w:right w:val="nil"/>
            </w:tcBorders>
            <w:shd w:val="clear" w:color="auto" w:fill="auto"/>
            <w:noWrap/>
            <w:vAlign w:val="center"/>
            <w:hideMark/>
          </w:tcPr>
          <w:p w14:paraId="6A7898A6"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0.5</w:t>
            </w:r>
            <w:r>
              <w:rPr>
                <w:rFonts w:eastAsia="Times New Roman"/>
                <w:color w:val="000000"/>
                <w:sz w:val="20"/>
                <w:szCs w:val="20"/>
              </w:rPr>
              <w:t xml:space="preserve">20 ± </w:t>
            </w:r>
            <w:r w:rsidRPr="00A406C6">
              <w:rPr>
                <w:rFonts w:eastAsia="Times New Roman"/>
                <w:color w:val="000000"/>
                <w:sz w:val="20"/>
                <w:szCs w:val="20"/>
              </w:rPr>
              <w:t>0.0</w:t>
            </w:r>
            <w:r>
              <w:rPr>
                <w:rFonts w:eastAsia="Times New Roman"/>
                <w:color w:val="000000"/>
                <w:sz w:val="20"/>
                <w:szCs w:val="20"/>
              </w:rPr>
              <w:t>91</w:t>
            </w:r>
          </w:p>
        </w:tc>
        <w:tc>
          <w:tcPr>
            <w:tcW w:w="824" w:type="pct"/>
            <w:tcBorders>
              <w:top w:val="single" w:sz="4" w:space="0" w:color="auto"/>
              <w:left w:val="nil"/>
              <w:bottom w:val="nil"/>
              <w:right w:val="nil"/>
            </w:tcBorders>
            <w:shd w:val="clear" w:color="auto" w:fill="auto"/>
            <w:noWrap/>
            <w:vAlign w:val="center"/>
            <w:hideMark/>
          </w:tcPr>
          <w:p w14:paraId="2F850F38" w14:textId="77777777" w:rsidR="00AC49CC" w:rsidRPr="001A720B" w:rsidRDefault="00AC49CC" w:rsidP="00237CD4">
            <w:pPr>
              <w:jc w:val="center"/>
              <w:rPr>
                <w:rFonts w:eastAsia="Times New Roman"/>
                <w:b/>
                <w:bCs/>
                <w:color w:val="000000"/>
                <w:sz w:val="20"/>
                <w:szCs w:val="20"/>
              </w:rPr>
            </w:pPr>
            <w:r w:rsidRPr="001A720B">
              <w:rPr>
                <w:b/>
                <w:bCs/>
                <w:color w:val="000000"/>
                <w:sz w:val="20"/>
                <w:szCs w:val="20"/>
              </w:rPr>
              <w:t>&lt; 0.001</w:t>
            </w:r>
          </w:p>
        </w:tc>
        <w:tc>
          <w:tcPr>
            <w:tcW w:w="1050" w:type="pct"/>
            <w:tcBorders>
              <w:top w:val="single" w:sz="4" w:space="0" w:color="auto"/>
              <w:left w:val="nil"/>
              <w:bottom w:val="nil"/>
              <w:right w:val="nil"/>
            </w:tcBorders>
            <w:shd w:val="clear" w:color="auto" w:fill="auto"/>
            <w:noWrap/>
            <w:vAlign w:val="center"/>
            <w:hideMark/>
          </w:tcPr>
          <w:p w14:paraId="1EA594F0"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23</w:t>
            </w:r>
            <w:r>
              <w:rPr>
                <w:rFonts w:eastAsia="Times New Roman"/>
                <w:color w:val="000000"/>
                <w:sz w:val="20"/>
                <w:szCs w:val="20"/>
              </w:rPr>
              <w:t>.25</w:t>
            </w:r>
            <w:r w:rsidRPr="001A720B">
              <w:rPr>
                <w:rFonts w:eastAsia="Times New Roman"/>
                <w:color w:val="000000"/>
                <w:sz w:val="20"/>
                <w:szCs w:val="20"/>
              </w:rPr>
              <w:t>%</w:t>
            </w:r>
          </w:p>
        </w:tc>
      </w:tr>
      <w:tr w:rsidR="00AC49CC" w:rsidRPr="001A720B" w14:paraId="16EBDF75" w14:textId="77777777" w:rsidTr="00237CD4">
        <w:trPr>
          <w:trHeight w:val="320"/>
        </w:trPr>
        <w:tc>
          <w:tcPr>
            <w:tcW w:w="1479" w:type="pct"/>
            <w:tcBorders>
              <w:top w:val="nil"/>
              <w:left w:val="nil"/>
              <w:bottom w:val="nil"/>
              <w:right w:val="nil"/>
            </w:tcBorders>
            <w:shd w:val="clear" w:color="auto" w:fill="auto"/>
            <w:noWrap/>
            <w:vAlign w:val="center"/>
            <w:hideMark/>
          </w:tcPr>
          <w:p w14:paraId="711B6CFE"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 xml:space="preserve">ln </w:t>
            </w:r>
            <w:proofErr w:type="spellStart"/>
            <w:r w:rsidRPr="00B44DBC">
              <w:rPr>
                <w:rFonts w:eastAsia="Times New Roman"/>
                <w:i/>
                <w:iCs/>
                <w:color w:val="000000"/>
                <w:sz w:val="20"/>
                <w:szCs w:val="20"/>
              </w:rPr>
              <w:t>N</w:t>
            </w:r>
            <w:r w:rsidRPr="00470BF0">
              <w:rPr>
                <w:rFonts w:eastAsia="Times New Roman"/>
                <w:color w:val="000000"/>
                <w:sz w:val="20"/>
                <w:szCs w:val="20"/>
                <w:vertAlign w:val="subscript"/>
              </w:rPr>
              <w:t>structure</w:t>
            </w:r>
            <w:proofErr w:type="spellEnd"/>
          </w:p>
        </w:tc>
        <w:tc>
          <w:tcPr>
            <w:tcW w:w="824" w:type="pct"/>
            <w:tcBorders>
              <w:top w:val="nil"/>
              <w:left w:val="nil"/>
              <w:bottom w:val="nil"/>
              <w:right w:val="nil"/>
            </w:tcBorders>
            <w:vAlign w:val="center"/>
          </w:tcPr>
          <w:p w14:paraId="44314D13"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3266B509"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0.95</w:t>
            </w:r>
            <w:r>
              <w:rPr>
                <w:rFonts w:eastAsia="Times New Roman"/>
                <w:color w:val="000000"/>
                <w:sz w:val="20"/>
                <w:szCs w:val="20"/>
              </w:rPr>
              <w:t xml:space="preserve">2 ± </w:t>
            </w:r>
            <w:r w:rsidRPr="009A03C5">
              <w:rPr>
                <w:rFonts w:eastAsia="Times New Roman"/>
                <w:color w:val="000000"/>
                <w:sz w:val="20"/>
                <w:szCs w:val="20"/>
              </w:rPr>
              <w:t>0.009</w:t>
            </w:r>
          </w:p>
        </w:tc>
        <w:tc>
          <w:tcPr>
            <w:tcW w:w="824" w:type="pct"/>
            <w:tcBorders>
              <w:top w:val="nil"/>
              <w:left w:val="nil"/>
              <w:bottom w:val="nil"/>
              <w:right w:val="nil"/>
            </w:tcBorders>
            <w:shd w:val="clear" w:color="auto" w:fill="auto"/>
            <w:noWrap/>
            <w:vAlign w:val="center"/>
            <w:hideMark/>
          </w:tcPr>
          <w:p w14:paraId="293BD9A9" w14:textId="77777777" w:rsidR="00AC49CC" w:rsidRPr="001A720B" w:rsidRDefault="00AC49CC" w:rsidP="00237CD4">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7819F57E"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3</w:t>
            </w:r>
            <w:r>
              <w:rPr>
                <w:rFonts w:eastAsia="Times New Roman"/>
                <w:color w:val="000000"/>
                <w:sz w:val="20"/>
                <w:szCs w:val="20"/>
              </w:rPr>
              <w:t>7.10</w:t>
            </w:r>
            <w:r w:rsidRPr="001A720B">
              <w:rPr>
                <w:rFonts w:eastAsia="Times New Roman"/>
                <w:color w:val="000000"/>
                <w:sz w:val="20"/>
                <w:szCs w:val="20"/>
              </w:rPr>
              <w:t>%</w:t>
            </w:r>
          </w:p>
        </w:tc>
      </w:tr>
      <w:tr w:rsidR="00AC49CC" w:rsidRPr="001A720B" w14:paraId="113915B3" w14:textId="77777777" w:rsidTr="00237CD4">
        <w:trPr>
          <w:trHeight w:val="320"/>
        </w:trPr>
        <w:tc>
          <w:tcPr>
            <w:tcW w:w="1479" w:type="pct"/>
            <w:tcBorders>
              <w:top w:val="nil"/>
              <w:left w:val="nil"/>
              <w:bottom w:val="nil"/>
              <w:right w:val="nil"/>
            </w:tcBorders>
            <w:shd w:val="clear" w:color="auto" w:fill="auto"/>
            <w:noWrap/>
            <w:vAlign w:val="center"/>
            <w:hideMark/>
          </w:tcPr>
          <w:p w14:paraId="71E84891"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N</w:t>
            </w:r>
          </w:p>
        </w:tc>
        <w:tc>
          <w:tcPr>
            <w:tcW w:w="824" w:type="pct"/>
            <w:tcBorders>
              <w:top w:val="nil"/>
              <w:left w:val="nil"/>
              <w:bottom w:val="nil"/>
              <w:right w:val="nil"/>
            </w:tcBorders>
            <w:vAlign w:val="center"/>
          </w:tcPr>
          <w:p w14:paraId="7734E44C"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4327411A"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53F96846" w14:textId="77777777" w:rsidR="00AC49CC" w:rsidRPr="001A720B" w:rsidRDefault="00AC49CC" w:rsidP="00237CD4">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22221980"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5</w:t>
            </w:r>
            <w:r>
              <w:rPr>
                <w:rFonts w:eastAsia="Times New Roman"/>
                <w:color w:val="000000"/>
                <w:sz w:val="20"/>
                <w:szCs w:val="20"/>
              </w:rPr>
              <w:t>.23</w:t>
            </w:r>
            <w:r w:rsidRPr="001A720B">
              <w:rPr>
                <w:rFonts w:eastAsia="Times New Roman"/>
                <w:color w:val="000000"/>
                <w:sz w:val="20"/>
                <w:szCs w:val="20"/>
              </w:rPr>
              <w:t>%</w:t>
            </w:r>
          </w:p>
        </w:tc>
      </w:tr>
      <w:tr w:rsidR="00AC49CC" w:rsidRPr="001A720B" w14:paraId="4A2C05FD" w14:textId="77777777" w:rsidTr="00237CD4">
        <w:trPr>
          <w:trHeight w:val="320"/>
        </w:trPr>
        <w:tc>
          <w:tcPr>
            <w:tcW w:w="1479" w:type="pct"/>
            <w:tcBorders>
              <w:top w:val="nil"/>
              <w:left w:val="nil"/>
              <w:bottom w:val="nil"/>
              <w:right w:val="nil"/>
            </w:tcBorders>
            <w:shd w:val="clear" w:color="auto" w:fill="auto"/>
            <w:noWrap/>
            <w:vAlign w:val="center"/>
            <w:hideMark/>
          </w:tcPr>
          <w:p w14:paraId="56023178"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P</w:t>
            </w:r>
          </w:p>
        </w:tc>
        <w:tc>
          <w:tcPr>
            <w:tcW w:w="824" w:type="pct"/>
            <w:tcBorders>
              <w:top w:val="nil"/>
              <w:left w:val="nil"/>
              <w:bottom w:val="nil"/>
              <w:right w:val="nil"/>
            </w:tcBorders>
            <w:vAlign w:val="center"/>
          </w:tcPr>
          <w:p w14:paraId="2D30A056"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3D83D19E"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050D7417"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0.7</w:t>
            </w:r>
            <w:r>
              <w:rPr>
                <w:rFonts w:eastAsia="Times New Roman"/>
                <w:color w:val="000000"/>
                <w:sz w:val="20"/>
                <w:szCs w:val="20"/>
              </w:rPr>
              <w:t>19</w:t>
            </w:r>
          </w:p>
        </w:tc>
        <w:tc>
          <w:tcPr>
            <w:tcW w:w="1050" w:type="pct"/>
            <w:tcBorders>
              <w:top w:val="nil"/>
              <w:left w:val="nil"/>
              <w:bottom w:val="nil"/>
              <w:right w:val="nil"/>
            </w:tcBorders>
            <w:shd w:val="clear" w:color="auto" w:fill="auto"/>
            <w:noWrap/>
            <w:vAlign w:val="center"/>
            <w:hideMark/>
          </w:tcPr>
          <w:p w14:paraId="702B5A17"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3.82</w:t>
            </w:r>
            <w:r w:rsidRPr="001A720B">
              <w:rPr>
                <w:rFonts w:eastAsia="Times New Roman"/>
                <w:color w:val="000000"/>
                <w:sz w:val="20"/>
                <w:szCs w:val="20"/>
              </w:rPr>
              <w:t>%</w:t>
            </w:r>
          </w:p>
        </w:tc>
      </w:tr>
      <w:tr w:rsidR="00AC49CC" w:rsidRPr="001A720B" w14:paraId="47BC37FD" w14:textId="77777777" w:rsidTr="00237CD4">
        <w:trPr>
          <w:trHeight w:val="320"/>
        </w:trPr>
        <w:tc>
          <w:tcPr>
            <w:tcW w:w="1479" w:type="pct"/>
            <w:tcBorders>
              <w:top w:val="nil"/>
              <w:left w:val="nil"/>
              <w:bottom w:val="nil"/>
              <w:right w:val="nil"/>
            </w:tcBorders>
            <w:shd w:val="clear" w:color="auto" w:fill="auto"/>
            <w:noWrap/>
            <w:vAlign w:val="center"/>
            <w:hideMark/>
          </w:tcPr>
          <w:p w14:paraId="15EE8877"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K</w:t>
            </w:r>
            <w:r w:rsidRPr="00814241">
              <w:rPr>
                <w:rFonts w:eastAsia="Times New Roman"/>
                <w:color w:val="000000"/>
                <w:sz w:val="20"/>
                <w:szCs w:val="20"/>
                <w:vertAlign w:val="subscript"/>
              </w:rPr>
              <w:t>+µ</w:t>
            </w:r>
          </w:p>
        </w:tc>
        <w:tc>
          <w:tcPr>
            <w:tcW w:w="824" w:type="pct"/>
            <w:tcBorders>
              <w:top w:val="nil"/>
              <w:left w:val="nil"/>
              <w:bottom w:val="nil"/>
              <w:right w:val="nil"/>
            </w:tcBorders>
            <w:vAlign w:val="center"/>
          </w:tcPr>
          <w:p w14:paraId="7AF5F0A1"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481D418E"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2568C22C"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w:t>
            </w:r>
            <w:r>
              <w:rPr>
                <w:rFonts w:eastAsia="Times New Roman"/>
                <w:color w:val="000000"/>
                <w:sz w:val="20"/>
                <w:szCs w:val="20"/>
              </w:rPr>
              <w:t>506</w:t>
            </w:r>
          </w:p>
        </w:tc>
        <w:tc>
          <w:tcPr>
            <w:tcW w:w="1050" w:type="pct"/>
            <w:tcBorders>
              <w:top w:val="nil"/>
              <w:left w:val="nil"/>
              <w:bottom w:val="nil"/>
              <w:right w:val="nil"/>
            </w:tcBorders>
            <w:shd w:val="clear" w:color="auto" w:fill="auto"/>
            <w:noWrap/>
            <w:vAlign w:val="center"/>
            <w:hideMark/>
          </w:tcPr>
          <w:p w14:paraId="3EEDE6CE"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3.53</w:t>
            </w:r>
            <w:r w:rsidRPr="001A720B">
              <w:rPr>
                <w:rFonts w:eastAsia="Times New Roman"/>
                <w:color w:val="000000"/>
                <w:sz w:val="20"/>
                <w:szCs w:val="20"/>
              </w:rPr>
              <w:t>%</w:t>
            </w:r>
          </w:p>
        </w:tc>
      </w:tr>
      <w:tr w:rsidR="00AC49CC" w:rsidRPr="001A720B" w14:paraId="7EA060DD" w14:textId="77777777" w:rsidTr="00237CD4">
        <w:trPr>
          <w:trHeight w:val="320"/>
        </w:trPr>
        <w:tc>
          <w:tcPr>
            <w:tcW w:w="1479" w:type="pct"/>
            <w:tcBorders>
              <w:top w:val="nil"/>
              <w:left w:val="nil"/>
              <w:bottom w:val="nil"/>
              <w:right w:val="nil"/>
            </w:tcBorders>
            <w:shd w:val="clear" w:color="auto" w:fill="auto"/>
            <w:noWrap/>
            <w:vAlign w:val="center"/>
            <w:hideMark/>
          </w:tcPr>
          <w:p w14:paraId="1ABCC5DF"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N fixer</w:t>
            </w:r>
          </w:p>
        </w:tc>
        <w:tc>
          <w:tcPr>
            <w:tcW w:w="824" w:type="pct"/>
            <w:tcBorders>
              <w:top w:val="nil"/>
              <w:left w:val="nil"/>
              <w:bottom w:val="nil"/>
              <w:right w:val="nil"/>
            </w:tcBorders>
            <w:vAlign w:val="center"/>
          </w:tcPr>
          <w:p w14:paraId="56FFB123"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2A3B5D3D"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4274B89D" w14:textId="77777777" w:rsidR="00AC49CC" w:rsidRPr="001A720B" w:rsidRDefault="00AC49CC" w:rsidP="00237CD4">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12DB3581"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4.42</w:t>
            </w:r>
            <w:r w:rsidRPr="001A720B">
              <w:rPr>
                <w:rFonts w:eastAsia="Times New Roman"/>
                <w:color w:val="000000"/>
                <w:sz w:val="20"/>
                <w:szCs w:val="20"/>
              </w:rPr>
              <w:t>%</w:t>
            </w:r>
          </w:p>
        </w:tc>
      </w:tr>
      <w:tr w:rsidR="00AC49CC" w:rsidRPr="001A720B" w14:paraId="2AB7923E" w14:textId="77777777" w:rsidTr="00237CD4">
        <w:trPr>
          <w:trHeight w:val="320"/>
        </w:trPr>
        <w:tc>
          <w:tcPr>
            <w:tcW w:w="1479" w:type="pct"/>
            <w:tcBorders>
              <w:top w:val="nil"/>
              <w:left w:val="nil"/>
              <w:bottom w:val="nil"/>
              <w:right w:val="nil"/>
            </w:tcBorders>
            <w:shd w:val="clear" w:color="auto" w:fill="auto"/>
            <w:noWrap/>
            <w:vAlign w:val="center"/>
            <w:hideMark/>
          </w:tcPr>
          <w:p w14:paraId="69B0F7AB" w14:textId="77777777" w:rsidR="00AC49CC" w:rsidRPr="001A720B" w:rsidRDefault="00AC49CC" w:rsidP="00237CD4">
            <w:pPr>
              <w:rPr>
                <w:rFonts w:eastAsia="Times New Roman"/>
                <w:color w:val="000000"/>
                <w:sz w:val="20"/>
                <w:szCs w:val="20"/>
              </w:rPr>
            </w:pPr>
            <w:r>
              <w:rPr>
                <w:rFonts w:eastAsia="Times New Roman"/>
                <w:color w:val="000000"/>
                <w:sz w:val="20"/>
                <w:szCs w:val="20"/>
              </w:rPr>
              <w:t>Photosynthetic pathway (</w:t>
            </w:r>
            <w:r w:rsidRPr="001A720B">
              <w:rPr>
                <w:rFonts w:eastAsia="Times New Roman"/>
                <w:color w:val="000000"/>
                <w:sz w:val="20"/>
                <w:szCs w:val="20"/>
              </w:rPr>
              <w:t>C</w:t>
            </w:r>
            <w:r w:rsidRPr="00132C25">
              <w:rPr>
                <w:rFonts w:eastAsia="Times New Roman"/>
                <w:color w:val="000000"/>
                <w:sz w:val="20"/>
                <w:szCs w:val="20"/>
                <w:vertAlign w:val="subscript"/>
              </w:rPr>
              <w:t>3</w:t>
            </w:r>
            <w:r w:rsidRPr="001A720B">
              <w:rPr>
                <w:rFonts w:eastAsia="Times New Roman"/>
                <w:color w:val="000000"/>
                <w:sz w:val="20"/>
                <w:szCs w:val="20"/>
              </w:rPr>
              <w:t>/C</w:t>
            </w:r>
            <w:r w:rsidRPr="00132C25">
              <w:rPr>
                <w:rFonts w:eastAsia="Times New Roman"/>
                <w:color w:val="000000"/>
                <w:sz w:val="20"/>
                <w:szCs w:val="20"/>
                <w:vertAlign w:val="subscript"/>
              </w:rPr>
              <w:t>4</w:t>
            </w:r>
            <w:r>
              <w:rPr>
                <w:rFonts w:eastAsia="Times New Roman"/>
                <w:color w:val="000000"/>
                <w:sz w:val="20"/>
                <w:szCs w:val="20"/>
              </w:rPr>
              <w:t>)</w:t>
            </w:r>
          </w:p>
        </w:tc>
        <w:tc>
          <w:tcPr>
            <w:tcW w:w="824" w:type="pct"/>
            <w:tcBorders>
              <w:top w:val="nil"/>
              <w:left w:val="nil"/>
              <w:bottom w:val="nil"/>
              <w:right w:val="nil"/>
            </w:tcBorders>
            <w:vAlign w:val="center"/>
          </w:tcPr>
          <w:p w14:paraId="451A3EDA"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1AEA01F8"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1E5A5998" w14:textId="77777777" w:rsidR="00AC49CC" w:rsidRPr="001A720B" w:rsidRDefault="00AC49CC" w:rsidP="00237CD4">
            <w:pPr>
              <w:jc w:val="center"/>
              <w:rPr>
                <w:rFonts w:eastAsia="Times New Roman"/>
                <w:b/>
                <w:bCs/>
                <w:color w:val="000000"/>
                <w:sz w:val="20"/>
                <w:szCs w:val="20"/>
              </w:rPr>
            </w:pPr>
            <w:r w:rsidRPr="001A720B">
              <w:rPr>
                <w:b/>
                <w:bCs/>
                <w:color w:val="000000"/>
                <w:sz w:val="20"/>
                <w:szCs w:val="20"/>
              </w:rPr>
              <w:t>&lt; 0.001</w:t>
            </w:r>
          </w:p>
        </w:tc>
        <w:tc>
          <w:tcPr>
            <w:tcW w:w="1050" w:type="pct"/>
            <w:tcBorders>
              <w:top w:val="nil"/>
              <w:left w:val="nil"/>
              <w:bottom w:val="nil"/>
              <w:right w:val="nil"/>
            </w:tcBorders>
            <w:shd w:val="clear" w:color="auto" w:fill="auto"/>
            <w:noWrap/>
            <w:vAlign w:val="center"/>
            <w:hideMark/>
          </w:tcPr>
          <w:p w14:paraId="0B2BCF2C"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8.93</w:t>
            </w:r>
            <w:r w:rsidRPr="001A720B">
              <w:rPr>
                <w:rFonts w:eastAsia="Times New Roman"/>
                <w:color w:val="000000"/>
                <w:sz w:val="20"/>
                <w:szCs w:val="20"/>
              </w:rPr>
              <w:t>%</w:t>
            </w:r>
          </w:p>
        </w:tc>
      </w:tr>
      <w:tr w:rsidR="00AC49CC" w:rsidRPr="001A720B" w14:paraId="17326A8C" w14:textId="77777777" w:rsidTr="00237CD4">
        <w:trPr>
          <w:trHeight w:val="320"/>
        </w:trPr>
        <w:tc>
          <w:tcPr>
            <w:tcW w:w="1479" w:type="pct"/>
            <w:tcBorders>
              <w:top w:val="nil"/>
              <w:left w:val="nil"/>
              <w:bottom w:val="nil"/>
              <w:right w:val="nil"/>
            </w:tcBorders>
            <w:shd w:val="clear" w:color="auto" w:fill="auto"/>
            <w:noWrap/>
            <w:vAlign w:val="center"/>
            <w:hideMark/>
          </w:tcPr>
          <w:p w14:paraId="5F722465"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N x Soil P</w:t>
            </w:r>
          </w:p>
        </w:tc>
        <w:tc>
          <w:tcPr>
            <w:tcW w:w="824" w:type="pct"/>
            <w:tcBorders>
              <w:top w:val="nil"/>
              <w:left w:val="nil"/>
              <w:bottom w:val="nil"/>
              <w:right w:val="nil"/>
            </w:tcBorders>
            <w:vAlign w:val="center"/>
          </w:tcPr>
          <w:p w14:paraId="38EB28A8"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30839970"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43A22073" w14:textId="77777777" w:rsidR="00AC49CC" w:rsidRPr="00654C83" w:rsidRDefault="00AC49CC" w:rsidP="00237CD4">
            <w:pPr>
              <w:jc w:val="center"/>
              <w:rPr>
                <w:rFonts w:eastAsia="Times New Roman"/>
                <w:b/>
                <w:bCs/>
                <w:color w:val="000000"/>
                <w:sz w:val="20"/>
                <w:szCs w:val="20"/>
              </w:rPr>
            </w:pPr>
            <w:r w:rsidRPr="00654C83">
              <w:rPr>
                <w:rFonts w:eastAsia="Times New Roman"/>
                <w:b/>
                <w:bCs/>
                <w:color w:val="000000"/>
                <w:sz w:val="20"/>
                <w:szCs w:val="20"/>
              </w:rPr>
              <w:t>0.003</w:t>
            </w:r>
          </w:p>
        </w:tc>
        <w:tc>
          <w:tcPr>
            <w:tcW w:w="1050" w:type="pct"/>
            <w:tcBorders>
              <w:top w:val="nil"/>
              <w:left w:val="nil"/>
              <w:right w:val="nil"/>
            </w:tcBorders>
            <w:shd w:val="clear" w:color="auto" w:fill="auto"/>
            <w:noWrap/>
            <w:vAlign w:val="center"/>
            <w:hideMark/>
          </w:tcPr>
          <w:p w14:paraId="3DC3AF8C"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1.28%</w:t>
            </w:r>
          </w:p>
        </w:tc>
      </w:tr>
      <w:tr w:rsidR="00AC49CC" w:rsidRPr="001A720B" w14:paraId="09A0F288" w14:textId="77777777" w:rsidTr="00237CD4">
        <w:trPr>
          <w:trHeight w:val="320"/>
        </w:trPr>
        <w:tc>
          <w:tcPr>
            <w:tcW w:w="1479" w:type="pct"/>
            <w:tcBorders>
              <w:top w:val="nil"/>
              <w:left w:val="nil"/>
              <w:bottom w:val="nil"/>
              <w:right w:val="nil"/>
            </w:tcBorders>
            <w:shd w:val="clear" w:color="auto" w:fill="auto"/>
            <w:noWrap/>
            <w:vAlign w:val="center"/>
            <w:hideMark/>
          </w:tcPr>
          <w:p w14:paraId="042E4ACA"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N x Soil K</w:t>
            </w:r>
            <w:r w:rsidRPr="00814241">
              <w:rPr>
                <w:rFonts w:eastAsia="Times New Roman"/>
                <w:color w:val="000000"/>
                <w:sz w:val="20"/>
                <w:szCs w:val="20"/>
                <w:vertAlign w:val="subscript"/>
              </w:rPr>
              <w:t>+µ</w:t>
            </w:r>
          </w:p>
        </w:tc>
        <w:tc>
          <w:tcPr>
            <w:tcW w:w="824" w:type="pct"/>
            <w:tcBorders>
              <w:top w:val="nil"/>
              <w:left w:val="nil"/>
              <w:bottom w:val="nil"/>
              <w:right w:val="nil"/>
            </w:tcBorders>
            <w:vAlign w:val="center"/>
          </w:tcPr>
          <w:p w14:paraId="7EF7D742"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nil"/>
              <w:right w:val="nil"/>
            </w:tcBorders>
            <w:shd w:val="clear" w:color="auto" w:fill="auto"/>
            <w:noWrap/>
            <w:vAlign w:val="center"/>
            <w:hideMark/>
          </w:tcPr>
          <w:p w14:paraId="050A01CE"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nil"/>
              <w:right w:val="nil"/>
            </w:tcBorders>
            <w:shd w:val="clear" w:color="auto" w:fill="auto"/>
            <w:noWrap/>
            <w:vAlign w:val="center"/>
            <w:hideMark/>
          </w:tcPr>
          <w:p w14:paraId="6BF3F501"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w:t>
            </w:r>
            <w:r>
              <w:rPr>
                <w:rFonts w:eastAsia="Times New Roman"/>
                <w:color w:val="000000"/>
                <w:sz w:val="20"/>
                <w:szCs w:val="20"/>
              </w:rPr>
              <w:t>596</w:t>
            </w:r>
          </w:p>
        </w:tc>
        <w:tc>
          <w:tcPr>
            <w:tcW w:w="1050" w:type="pct"/>
            <w:tcBorders>
              <w:left w:val="nil"/>
              <w:right w:val="nil"/>
            </w:tcBorders>
            <w:shd w:val="clear" w:color="auto" w:fill="auto"/>
            <w:noWrap/>
            <w:vAlign w:val="center"/>
            <w:hideMark/>
          </w:tcPr>
          <w:p w14:paraId="090B17E9"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1.19%</w:t>
            </w:r>
          </w:p>
        </w:tc>
      </w:tr>
      <w:tr w:rsidR="00AC49CC" w:rsidRPr="001A720B" w14:paraId="3C39CEE2" w14:textId="77777777" w:rsidTr="00237CD4">
        <w:trPr>
          <w:trHeight w:val="320"/>
        </w:trPr>
        <w:tc>
          <w:tcPr>
            <w:tcW w:w="1479" w:type="pct"/>
            <w:tcBorders>
              <w:top w:val="nil"/>
              <w:left w:val="nil"/>
              <w:right w:val="nil"/>
            </w:tcBorders>
            <w:shd w:val="clear" w:color="auto" w:fill="auto"/>
            <w:noWrap/>
            <w:vAlign w:val="center"/>
            <w:hideMark/>
          </w:tcPr>
          <w:p w14:paraId="7E84F750"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P x Soil K</w:t>
            </w:r>
            <w:r w:rsidRPr="00814241">
              <w:rPr>
                <w:rFonts w:eastAsia="Times New Roman"/>
                <w:color w:val="000000"/>
                <w:sz w:val="20"/>
                <w:szCs w:val="20"/>
                <w:vertAlign w:val="subscript"/>
              </w:rPr>
              <w:t>+µ</w:t>
            </w:r>
          </w:p>
        </w:tc>
        <w:tc>
          <w:tcPr>
            <w:tcW w:w="824" w:type="pct"/>
            <w:tcBorders>
              <w:top w:val="nil"/>
              <w:left w:val="nil"/>
              <w:right w:val="nil"/>
            </w:tcBorders>
            <w:vAlign w:val="center"/>
          </w:tcPr>
          <w:p w14:paraId="4E10A2D6"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right w:val="nil"/>
            </w:tcBorders>
            <w:shd w:val="clear" w:color="auto" w:fill="auto"/>
            <w:noWrap/>
            <w:vAlign w:val="center"/>
            <w:hideMark/>
          </w:tcPr>
          <w:p w14:paraId="6F43BF6F"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right w:val="nil"/>
            </w:tcBorders>
            <w:shd w:val="clear" w:color="auto" w:fill="auto"/>
            <w:noWrap/>
            <w:vAlign w:val="center"/>
            <w:hideMark/>
          </w:tcPr>
          <w:p w14:paraId="15140169"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w:t>
            </w:r>
            <w:r>
              <w:rPr>
                <w:rFonts w:eastAsia="Times New Roman"/>
                <w:color w:val="000000"/>
                <w:sz w:val="20"/>
                <w:szCs w:val="20"/>
              </w:rPr>
              <w:t>803</w:t>
            </w:r>
          </w:p>
        </w:tc>
        <w:tc>
          <w:tcPr>
            <w:tcW w:w="1050" w:type="pct"/>
            <w:tcBorders>
              <w:left w:val="nil"/>
              <w:right w:val="nil"/>
            </w:tcBorders>
            <w:shd w:val="clear" w:color="auto" w:fill="auto"/>
            <w:noWrap/>
            <w:vAlign w:val="center"/>
            <w:hideMark/>
          </w:tcPr>
          <w:p w14:paraId="3B86C4D4"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1.11%</w:t>
            </w:r>
          </w:p>
        </w:tc>
      </w:tr>
      <w:tr w:rsidR="00AC49CC" w:rsidRPr="001A720B" w14:paraId="1D45C773" w14:textId="77777777" w:rsidTr="00237CD4">
        <w:trPr>
          <w:trHeight w:val="320"/>
        </w:trPr>
        <w:tc>
          <w:tcPr>
            <w:tcW w:w="1479" w:type="pct"/>
            <w:tcBorders>
              <w:top w:val="nil"/>
              <w:left w:val="nil"/>
              <w:bottom w:val="single" w:sz="4" w:space="0" w:color="auto"/>
              <w:right w:val="nil"/>
            </w:tcBorders>
            <w:shd w:val="clear" w:color="auto" w:fill="auto"/>
            <w:noWrap/>
            <w:vAlign w:val="center"/>
            <w:hideMark/>
          </w:tcPr>
          <w:p w14:paraId="10C29417" w14:textId="77777777" w:rsidR="00AC49CC" w:rsidRPr="001A720B" w:rsidRDefault="00AC49CC" w:rsidP="00237CD4">
            <w:pPr>
              <w:rPr>
                <w:rFonts w:eastAsia="Times New Roman"/>
                <w:color w:val="000000"/>
                <w:sz w:val="20"/>
                <w:szCs w:val="20"/>
              </w:rPr>
            </w:pPr>
            <w:r w:rsidRPr="001A720B">
              <w:rPr>
                <w:rFonts w:eastAsia="Times New Roman"/>
                <w:color w:val="000000"/>
                <w:sz w:val="20"/>
                <w:szCs w:val="20"/>
              </w:rPr>
              <w:t>Soil N x Soil P x Soil K</w:t>
            </w:r>
            <w:r w:rsidRPr="00814241">
              <w:rPr>
                <w:rFonts w:eastAsia="Times New Roman"/>
                <w:color w:val="000000"/>
                <w:sz w:val="20"/>
                <w:szCs w:val="20"/>
                <w:vertAlign w:val="subscript"/>
              </w:rPr>
              <w:t>+µ</w:t>
            </w:r>
          </w:p>
        </w:tc>
        <w:tc>
          <w:tcPr>
            <w:tcW w:w="824" w:type="pct"/>
            <w:tcBorders>
              <w:top w:val="nil"/>
              <w:left w:val="nil"/>
              <w:bottom w:val="single" w:sz="4" w:space="0" w:color="auto"/>
              <w:right w:val="nil"/>
            </w:tcBorders>
            <w:vAlign w:val="center"/>
          </w:tcPr>
          <w:p w14:paraId="13B7DD9F" w14:textId="77777777" w:rsidR="00AC49CC" w:rsidRDefault="00AC49CC" w:rsidP="00237CD4">
            <w:pPr>
              <w:jc w:val="center"/>
              <w:rPr>
                <w:rFonts w:eastAsia="Times New Roman"/>
                <w:color w:val="000000"/>
                <w:sz w:val="20"/>
                <w:szCs w:val="20"/>
              </w:rPr>
            </w:pPr>
            <w:r>
              <w:rPr>
                <w:rFonts w:eastAsia="Times New Roman"/>
                <w:color w:val="000000"/>
                <w:sz w:val="20"/>
                <w:szCs w:val="20"/>
              </w:rPr>
              <w:t>1</w:t>
            </w:r>
          </w:p>
        </w:tc>
        <w:tc>
          <w:tcPr>
            <w:tcW w:w="824" w:type="pct"/>
            <w:tcBorders>
              <w:top w:val="nil"/>
              <w:left w:val="nil"/>
              <w:bottom w:val="single" w:sz="4" w:space="0" w:color="auto"/>
              <w:right w:val="nil"/>
            </w:tcBorders>
            <w:shd w:val="clear" w:color="auto" w:fill="auto"/>
            <w:noWrap/>
            <w:vAlign w:val="center"/>
            <w:hideMark/>
          </w:tcPr>
          <w:p w14:paraId="0FBDD722"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w:t>
            </w:r>
          </w:p>
        </w:tc>
        <w:tc>
          <w:tcPr>
            <w:tcW w:w="824" w:type="pct"/>
            <w:tcBorders>
              <w:top w:val="nil"/>
              <w:left w:val="nil"/>
              <w:bottom w:val="single" w:sz="4" w:space="0" w:color="auto"/>
              <w:right w:val="nil"/>
            </w:tcBorders>
            <w:shd w:val="clear" w:color="auto" w:fill="auto"/>
            <w:noWrap/>
            <w:vAlign w:val="center"/>
            <w:hideMark/>
          </w:tcPr>
          <w:p w14:paraId="00F2F9F0" w14:textId="77777777" w:rsidR="00AC49CC" w:rsidRPr="001A720B" w:rsidRDefault="00AC49CC" w:rsidP="00237CD4">
            <w:pPr>
              <w:jc w:val="center"/>
              <w:rPr>
                <w:rFonts w:eastAsia="Times New Roman"/>
                <w:color w:val="000000"/>
                <w:sz w:val="20"/>
                <w:szCs w:val="20"/>
              </w:rPr>
            </w:pPr>
            <w:r w:rsidRPr="001A720B">
              <w:rPr>
                <w:rFonts w:eastAsia="Times New Roman"/>
                <w:color w:val="000000"/>
                <w:sz w:val="20"/>
                <w:szCs w:val="20"/>
              </w:rPr>
              <w:t>0.</w:t>
            </w:r>
            <w:r>
              <w:rPr>
                <w:rFonts w:eastAsia="Times New Roman"/>
                <w:color w:val="000000"/>
                <w:sz w:val="20"/>
                <w:szCs w:val="20"/>
              </w:rPr>
              <w:t>981</w:t>
            </w:r>
          </w:p>
        </w:tc>
        <w:tc>
          <w:tcPr>
            <w:tcW w:w="1050" w:type="pct"/>
            <w:tcBorders>
              <w:left w:val="nil"/>
              <w:bottom w:val="single" w:sz="4" w:space="0" w:color="auto"/>
              <w:right w:val="nil"/>
            </w:tcBorders>
            <w:shd w:val="clear" w:color="auto" w:fill="auto"/>
            <w:noWrap/>
            <w:vAlign w:val="center"/>
            <w:hideMark/>
          </w:tcPr>
          <w:p w14:paraId="046B23B7" w14:textId="77777777" w:rsidR="00AC49CC" w:rsidRPr="001A720B" w:rsidRDefault="00AC49CC" w:rsidP="00237CD4">
            <w:pPr>
              <w:jc w:val="center"/>
              <w:rPr>
                <w:rFonts w:eastAsia="Times New Roman"/>
                <w:color w:val="000000"/>
                <w:sz w:val="20"/>
                <w:szCs w:val="20"/>
              </w:rPr>
            </w:pPr>
            <w:r>
              <w:rPr>
                <w:rFonts w:eastAsia="Times New Roman"/>
                <w:color w:val="000000"/>
                <w:sz w:val="20"/>
                <w:szCs w:val="20"/>
              </w:rPr>
              <w:t>0.60%</w:t>
            </w:r>
          </w:p>
        </w:tc>
      </w:tr>
    </w:tbl>
    <w:p w14:paraId="6818B953" w14:textId="1CA0C1FF" w:rsidR="00AC49CC" w:rsidRDefault="00AC49CC" w:rsidP="00DA24C9">
      <w:pPr>
        <w:spacing w:line="480" w:lineRule="auto"/>
        <w:contextualSpacing/>
        <w:rPr>
          <w:sz w:val="20"/>
          <w:szCs w:val="20"/>
        </w:rPr>
      </w:pPr>
      <w:r>
        <w:rPr>
          <w:sz w:val="20"/>
          <w:szCs w:val="20"/>
        </w:rPr>
        <w:t>*</w:t>
      </w:r>
      <w:r w:rsidRPr="000F56B8">
        <w:rPr>
          <w:sz w:val="20"/>
          <w:szCs w:val="20"/>
        </w:rPr>
        <w:t xml:space="preserve"> P-values &lt; 0.05 are bolded</w:t>
      </w:r>
      <w:r>
        <w:rPr>
          <w:sz w:val="20"/>
          <w:szCs w:val="20"/>
        </w:rPr>
        <w:t xml:space="preserve"> and &lt; 0.1 are italicized</w:t>
      </w:r>
      <w:r w:rsidRPr="000F56B8">
        <w:rPr>
          <w:sz w:val="20"/>
          <w:szCs w:val="20"/>
        </w:rPr>
        <w:t xml:space="preserve">. </w:t>
      </w:r>
      <w:r>
        <w:rPr>
          <w:sz w:val="20"/>
          <w:szCs w:val="20"/>
        </w:rPr>
        <w:t xml:space="preserve">Sample size is 1,812. </w:t>
      </w:r>
      <w:r w:rsidRPr="000F56B8">
        <w:rPr>
          <w:sz w:val="20"/>
          <w:szCs w:val="20"/>
        </w:rPr>
        <w:t>Key:</w:t>
      </w:r>
      <w:r>
        <w:rPr>
          <w:sz w:val="20"/>
          <w:szCs w:val="20"/>
        </w:rPr>
        <w:t xml:space="preserve"> </w:t>
      </w:r>
      <w:proofErr w:type="spellStart"/>
      <w:r w:rsidRPr="00B44DBC">
        <w:rPr>
          <w:rFonts w:eastAsia="Times New Roman"/>
          <w:i/>
          <w:iCs/>
          <w:color w:val="000000"/>
          <w:sz w:val="20"/>
          <w:szCs w:val="20"/>
        </w:rPr>
        <w:t>N</w:t>
      </w:r>
      <w:r>
        <w:rPr>
          <w:rFonts w:eastAsia="Times New Roman"/>
          <w:color w:val="000000"/>
          <w:sz w:val="20"/>
          <w:szCs w:val="20"/>
          <w:vertAlign w:val="subscript"/>
        </w:rPr>
        <w:t>photo</w:t>
      </w:r>
      <w:proofErr w:type="spellEnd"/>
      <w:r>
        <w:rPr>
          <w:rFonts w:eastAsia="Times New Roman"/>
          <w:color w:val="000000"/>
          <w:sz w:val="20"/>
          <w:szCs w:val="20"/>
        </w:rPr>
        <w:t xml:space="preserve"> = </w:t>
      </w:r>
      <w:r w:rsidRPr="00470BF0">
        <w:rPr>
          <w:rFonts w:eastAsia="Times New Roman"/>
          <w:color w:val="000000"/>
          <w:sz w:val="20"/>
          <w:szCs w:val="20"/>
        </w:rPr>
        <w:t>leaf N used for photosynthesis</w:t>
      </w:r>
      <w:r>
        <w:rPr>
          <w:sz w:val="20"/>
          <w:szCs w:val="20"/>
        </w:rPr>
        <w:t xml:space="preserve">, </w:t>
      </w:r>
      <w:proofErr w:type="spellStart"/>
      <w:r w:rsidRPr="00B44DBC">
        <w:rPr>
          <w:i/>
          <w:iCs/>
          <w:sz w:val="20"/>
          <w:szCs w:val="20"/>
        </w:rPr>
        <w:t>N</w:t>
      </w:r>
      <w:r>
        <w:rPr>
          <w:sz w:val="20"/>
          <w:szCs w:val="20"/>
          <w:vertAlign w:val="subscript"/>
        </w:rPr>
        <w:t>structure</w:t>
      </w:r>
      <w:proofErr w:type="spellEnd"/>
      <w:r>
        <w:rPr>
          <w:sz w:val="20"/>
          <w:szCs w:val="20"/>
        </w:rPr>
        <w:t xml:space="preserve"> = leaf N</w:t>
      </w:r>
      <w:r w:rsidRPr="00470BF0">
        <w:rPr>
          <w:sz w:val="20"/>
          <w:szCs w:val="20"/>
        </w:rPr>
        <w:t xml:space="preserve"> in structural tissue</w:t>
      </w:r>
      <w:r w:rsidRPr="000F56B8">
        <w:rPr>
          <w:sz w:val="20"/>
          <w:szCs w:val="20"/>
        </w:rPr>
        <w:t>.</w:t>
      </w:r>
    </w:p>
    <w:p w14:paraId="5E3F0CBB" w14:textId="36C73A16" w:rsidR="00AC49CC" w:rsidRDefault="00AC49CC" w:rsidP="00DA24C9">
      <w:pPr>
        <w:spacing w:line="480" w:lineRule="auto"/>
        <w:contextualSpacing/>
        <w:rPr>
          <w:sz w:val="20"/>
          <w:szCs w:val="20"/>
        </w:rPr>
      </w:pPr>
    </w:p>
    <w:p w14:paraId="23206F27" w14:textId="77777777" w:rsidR="00AC49CC" w:rsidRDefault="00AC49CC">
      <w:pPr>
        <w:rPr>
          <w:b/>
        </w:rPr>
      </w:pPr>
      <w:r>
        <w:rPr>
          <w:b/>
        </w:rPr>
        <w:br w:type="page"/>
      </w:r>
    </w:p>
    <w:p w14:paraId="140C2002" w14:textId="131B8DED" w:rsidR="00AC49CC" w:rsidRPr="00AC49CC" w:rsidRDefault="00AC49CC" w:rsidP="00DA24C9">
      <w:pPr>
        <w:spacing w:line="480" w:lineRule="auto"/>
        <w:contextualSpacing/>
        <w:rPr>
          <w:b/>
        </w:rPr>
      </w:pPr>
      <w:r w:rsidRPr="00AC49CC">
        <w:rPr>
          <w:b/>
        </w:rPr>
        <w:lastRenderedPageBreak/>
        <w:t>Figure</w:t>
      </w:r>
      <w:r>
        <w:rPr>
          <w:b/>
        </w:rPr>
        <w:t xml:space="preserve"> 4.</w:t>
      </w:r>
    </w:p>
    <w:p w14:paraId="5FC0E768" w14:textId="22286BB1" w:rsidR="00077C60" w:rsidRPr="008531D1" w:rsidRDefault="00567E4F" w:rsidP="00DA24C9">
      <w:pPr>
        <w:spacing w:line="480" w:lineRule="auto"/>
        <w:contextualSpacing/>
        <w:rPr>
          <w:rFonts w:eastAsia="Times New Roman"/>
          <w:b/>
          <w:bCs/>
          <w:color w:val="000000"/>
        </w:rPr>
      </w:pPr>
      <w:commentRangeStart w:id="45"/>
      <w:commentRangeStart w:id="46"/>
      <w:r>
        <w:rPr>
          <w:rFonts w:eastAsia="Times New Roman"/>
          <w:b/>
          <w:bCs/>
          <w:noProof/>
          <w:color w:val="000000"/>
        </w:rPr>
        <w:drawing>
          <wp:inline distT="0" distB="0" distL="0" distR="0" wp14:anchorId="0D5A1381" wp14:editId="2BDA8DF0">
            <wp:extent cx="5943600" cy="3687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pred_plot.jpe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commentRangeEnd w:id="45"/>
      <w:r w:rsidR="00EA41B4">
        <w:rPr>
          <w:rStyle w:val="CommentReference"/>
        </w:rPr>
        <w:commentReference w:id="45"/>
      </w:r>
      <w:commentRangeEnd w:id="46"/>
      <w:r w:rsidR="00B750FB">
        <w:rPr>
          <w:rStyle w:val="CommentReference"/>
        </w:rPr>
        <w:commentReference w:id="46"/>
      </w:r>
    </w:p>
    <w:p w14:paraId="7F39E84C" w14:textId="6134EBF3" w:rsidR="00077C60" w:rsidRPr="00DA24C9" w:rsidRDefault="00077C60" w:rsidP="00DA24C9">
      <w:pPr>
        <w:spacing w:line="480" w:lineRule="auto"/>
        <w:contextualSpacing/>
        <w:rPr>
          <w:rFonts w:eastAsia="Times New Roman"/>
          <w:color w:val="000000"/>
        </w:rPr>
      </w:pPr>
      <w:r w:rsidRPr="001B44B1">
        <w:rPr>
          <w:rFonts w:eastAsia="Times New Roman"/>
          <w:b/>
          <w:bCs/>
          <w:color w:val="000000"/>
        </w:rPr>
        <w:t xml:space="preserve">Figure </w:t>
      </w:r>
      <w:r w:rsidR="00AC49CC">
        <w:rPr>
          <w:rFonts w:eastAsia="Times New Roman"/>
          <w:b/>
          <w:bCs/>
          <w:color w:val="000000"/>
        </w:rPr>
        <w:t>4</w:t>
      </w:r>
      <w:r w:rsidRPr="001B44B1">
        <w:rPr>
          <w:rFonts w:eastAsia="Times New Roman"/>
          <w:b/>
          <w:bCs/>
          <w:color w:val="000000"/>
        </w:rPr>
        <w:t>.</w:t>
      </w:r>
      <w:r w:rsidR="00BF1133" w:rsidRPr="00DA24C9">
        <w:rPr>
          <w:rFonts w:eastAsia="Times New Roman"/>
          <w:b/>
          <w:bCs/>
          <w:color w:val="000000"/>
        </w:rPr>
        <w:t xml:space="preserve"> </w:t>
      </w:r>
      <w:r w:rsidR="00BF1133" w:rsidRPr="00DA24C9">
        <w:rPr>
          <w:rFonts w:eastAsia="Times New Roman"/>
          <w:color w:val="000000"/>
        </w:rPr>
        <w:t xml:space="preserve">(A) Relationship between </w:t>
      </w:r>
      <w:proofErr w:type="spellStart"/>
      <w:r w:rsidR="00BF1133" w:rsidRPr="00DA24C9">
        <w:rPr>
          <w:rFonts w:eastAsia="Times New Roman"/>
          <w:i/>
          <w:iCs/>
          <w:color w:val="000000"/>
        </w:rPr>
        <w:t>N</w:t>
      </w:r>
      <w:r w:rsidR="00BF1133" w:rsidRPr="00DA24C9">
        <w:rPr>
          <w:rFonts w:eastAsia="Times New Roman"/>
          <w:color w:val="000000"/>
          <w:vertAlign w:val="subscript"/>
        </w:rPr>
        <w:t>area</w:t>
      </w:r>
      <w:proofErr w:type="spellEnd"/>
      <w:r w:rsidR="00BF1133" w:rsidRPr="00DA24C9">
        <w:rPr>
          <w:rFonts w:eastAsia="Times New Roman"/>
          <w:color w:val="000000"/>
        </w:rPr>
        <w:t xml:space="preserve"> and </w:t>
      </w:r>
      <w:proofErr w:type="spellStart"/>
      <w:r w:rsidR="00BF1133" w:rsidRPr="00DA24C9">
        <w:rPr>
          <w:rFonts w:eastAsia="Times New Roman"/>
          <w:i/>
          <w:iCs/>
          <w:color w:val="000000"/>
        </w:rPr>
        <w:t>N</w:t>
      </w:r>
      <w:r w:rsidR="00BF1133" w:rsidRPr="00DA24C9">
        <w:rPr>
          <w:rFonts w:eastAsia="Times New Roman"/>
          <w:color w:val="000000"/>
          <w:vertAlign w:val="subscript"/>
        </w:rPr>
        <w:t>structure</w:t>
      </w:r>
      <w:proofErr w:type="spellEnd"/>
      <w:r w:rsidR="00BF1133" w:rsidRPr="00DA24C9">
        <w:rPr>
          <w:rFonts w:eastAsia="Times New Roman"/>
          <w:color w:val="000000"/>
        </w:rPr>
        <w:t xml:space="preserve"> (</w:t>
      </w:r>
      <w:r w:rsidR="00BF1133" w:rsidRPr="00DA24C9">
        <w:rPr>
          <w:rFonts w:eastAsia="Times New Roman"/>
          <w:i/>
          <w:iCs/>
          <w:color w:val="000000"/>
        </w:rPr>
        <w:t>p</w:t>
      </w:r>
      <w:r w:rsidR="00BF1133" w:rsidRPr="00DA24C9">
        <w:rPr>
          <w:rFonts w:eastAsia="Times New Roman"/>
          <w:color w:val="000000"/>
        </w:rPr>
        <w:t xml:space="preserve"> &lt; 0.001; Table 2) under ambient and added </w:t>
      </w:r>
      <w:r w:rsidR="004E0353" w:rsidRPr="00DA24C9">
        <w:rPr>
          <w:rFonts w:eastAsia="Times New Roman"/>
          <w:color w:val="000000"/>
        </w:rPr>
        <w:t>s</w:t>
      </w:r>
      <w:r w:rsidR="00BF1133" w:rsidRPr="00DA24C9">
        <w:rPr>
          <w:rFonts w:eastAsia="Times New Roman"/>
          <w:color w:val="000000"/>
        </w:rPr>
        <w:t xml:space="preserve">oil N treatments. (B) Relationship between </w:t>
      </w:r>
      <w:proofErr w:type="spellStart"/>
      <w:r w:rsidR="00BF1133" w:rsidRPr="00DA24C9">
        <w:rPr>
          <w:rFonts w:eastAsia="Times New Roman"/>
          <w:i/>
          <w:iCs/>
          <w:color w:val="000000"/>
        </w:rPr>
        <w:t>N</w:t>
      </w:r>
      <w:r w:rsidR="00BF1133" w:rsidRPr="00DA24C9">
        <w:rPr>
          <w:rFonts w:eastAsia="Times New Roman"/>
          <w:color w:val="000000"/>
          <w:vertAlign w:val="subscript"/>
        </w:rPr>
        <w:t>area</w:t>
      </w:r>
      <w:proofErr w:type="spellEnd"/>
      <w:r w:rsidR="00BF1133" w:rsidRPr="00DA24C9">
        <w:rPr>
          <w:rFonts w:eastAsia="Times New Roman"/>
          <w:color w:val="000000"/>
        </w:rPr>
        <w:t xml:space="preserve"> and </w:t>
      </w:r>
      <w:proofErr w:type="spellStart"/>
      <w:r w:rsidR="00BF1133" w:rsidRPr="00DA24C9">
        <w:rPr>
          <w:rFonts w:eastAsia="Times New Roman"/>
          <w:i/>
          <w:iCs/>
          <w:color w:val="000000"/>
        </w:rPr>
        <w:t>N</w:t>
      </w:r>
      <w:r w:rsidR="00BF1133" w:rsidRPr="00DA24C9">
        <w:rPr>
          <w:rFonts w:eastAsia="Times New Roman"/>
          <w:color w:val="000000"/>
          <w:vertAlign w:val="subscript"/>
        </w:rPr>
        <w:t>photo</w:t>
      </w:r>
      <w:proofErr w:type="spellEnd"/>
      <w:r w:rsidR="00BF1133" w:rsidRPr="00DA24C9">
        <w:rPr>
          <w:rFonts w:eastAsia="Times New Roman"/>
          <w:color w:val="000000"/>
        </w:rPr>
        <w:t xml:space="preserve"> (</w:t>
      </w:r>
      <w:r w:rsidR="00BF1133" w:rsidRPr="00DA24C9">
        <w:rPr>
          <w:rFonts w:eastAsia="Times New Roman"/>
          <w:i/>
          <w:iCs/>
          <w:color w:val="000000"/>
        </w:rPr>
        <w:t xml:space="preserve">p </w:t>
      </w:r>
      <w:r w:rsidR="00BF1133" w:rsidRPr="00DA24C9">
        <w:rPr>
          <w:rFonts w:eastAsia="Times New Roman"/>
          <w:color w:val="000000"/>
        </w:rPr>
        <w:t xml:space="preserve">&lt; 0.001; Table 2) under ambient and added </w:t>
      </w:r>
      <w:r w:rsidR="004E0353" w:rsidRPr="00DA24C9">
        <w:rPr>
          <w:rFonts w:eastAsia="Times New Roman"/>
          <w:color w:val="000000"/>
        </w:rPr>
        <w:t>s</w:t>
      </w:r>
      <w:r w:rsidR="00BF1133" w:rsidRPr="00DA24C9">
        <w:rPr>
          <w:rFonts w:eastAsia="Times New Roman"/>
          <w:color w:val="000000"/>
        </w:rPr>
        <w:t>oil N treatments.</w:t>
      </w:r>
      <w:r w:rsidR="00AC49CC">
        <w:rPr>
          <w:rFonts w:eastAsia="Times New Roman"/>
          <w:color w:val="000000"/>
        </w:rPr>
        <w:t xml:space="preserve"> Dots represent individuals in either the ambient (black) or added (tan) soil treatments. Lines represent the relationship predicted by the linear mixed effects model.</w:t>
      </w:r>
    </w:p>
    <w:p w14:paraId="584A7F0E" w14:textId="77777777" w:rsidR="00E26DE7" w:rsidRPr="00DA24C9" w:rsidRDefault="00E26DE7" w:rsidP="00DA24C9">
      <w:pPr>
        <w:spacing w:line="480" w:lineRule="auto"/>
        <w:contextualSpacing/>
        <w:rPr>
          <w:rFonts w:eastAsia="Times New Roman"/>
          <w:b/>
          <w:bCs/>
          <w:color w:val="000000"/>
        </w:rPr>
      </w:pPr>
    </w:p>
    <w:p w14:paraId="4FB1B015" w14:textId="0F2287CA" w:rsidR="00AC49CC" w:rsidRDefault="00AC49CC">
      <w:pPr>
        <w:rPr>
          <w:rFonts w:eastAsia="Times New Roman"/>
          <w:b/>
          <w:bCs/>
          <w:noProof/>
          <w:color w:val="000000"/>
        </w:rPr>
      </w:pPr>
      <w:r>
        <w:rPr>
          <w:rFonts w:eastAsia="Times New Roman"/>
          <w:b/>
          <w:bCs/>
          <w:noProof/>
          <w:color w:val="000000"/>
        </w:rPr>
        <w:br w:type="page"/>
      </w:r>
    </w:p>
    <w:p w14:paraId="3ABFFCF7" w14:textId="294E05DE" w:rsidR="00077C60" w:rsidRDefault="00AC49CC" w:rsidP="00DA24C9">
      <w:pPr>
        <w:spacing w:line="480" w:lineRule="auto"/>
        <w:contextualSpacing/>
        <w:rPr>
          <w:rFonts w:eastAsia="Times New Roman"/>
          <w:bCs/>
          <w:color w:val="000000"/>
        </w:rPr>
      </w:pPr>
      <w:r>
        <w:rPr>
          <w:rFonts w:eastAsia="Times New Roman"/>
          <w:b/>
          <w:bCs/>
          <w:color w:val="000000"/>
        </w:rPr>
        <w:lastRenderedPageBreak/>
        <w:t>Figure 5.</w:t>
      </w:r>
    </w:p>
    <w:p w14:paraId="3143E05A" w14:textId="5C01CBFC" w:rsidR="00AC49CC" w:rsidRPr="00AC49CC" w:rsidRDefault="00AC49CC" w:rsidP="00DA24C9">
      <w:pPr>
        <w:spacing w:line="480" w:lineRule="auto"/>
        <w:contextualSpacing/>
        <w:rPr>
          <w:rFonts w:eastAsia="Times New Roman"/>
          <w:bCs/>
          <w:color w:val="000000"/>
        </w:rPr>
      </w:pPr>
      <w:r>
        <w:rPr>
          <w:rFonts w:eastAsia="Times New Roman"/>
          <w:bCs/>
          <w:noProof/>
          <w:color w:val="000000"/>
        </w:rPr>
        <w:drawing>
          <wp:inline distT="0" distB="0" distL="0" distR="0" wp14:anchorId="4BFB7A48" wp14:editId="1FCD6271">
            <wp:extent cx="5943600" cy="3687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rea_pred_treemap.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14:paraId="4ED28C97" w14:textId="7CA52472" w:rsidR="00077C60" w:rsidRPr="008531D1" w:rsidRDefault="00077C60" w:rsidP="00DA24C9">
      <w:pPr>
        <w:spacing w:line="480" w:lineRule="auto"/>
        <w:contextualSpacing/>
        <w:textAlignment w:val="baseline"/>
        <w:rPr>
          <w:rFonts w:eastAsia="Times New Roman"/>
          <w:b/>
          <w:bCs/>
          <w:color w:val="000000"/>
        </w:rPr>
      </w:pPr>
      <w:r w:rsidRPr="001B44B1">
        <w:rPr>
          <w:rFonts w:eastAsia="Times New Roman"/>
          <w:b/>
          <w:bCs/>
          <w:color w:val="000000"/>
        </w:rPr>
        <w:t xml:space="preserve">Figure </w:t>
      </w:r>
      <w:r w:rsidR="00AC49CC">
        <w:rPr>
          <w:rFonts w:eastAsia="Times New Roman"/>
          <w:b/>
          <w:bCs/>
          <w:color w:val="000000"/>
        </w:rPr>
        <w:t>5</w:t>
      </w:r>
      <w:r w:rsidRPr="001B44B1">
        <w:rPr>
          <w:rFonts w:eastAsia="Times New Roman"/>
          <w:b/>
          <w:bCs/>
          <w:color w:val="000000"/>
        </w:rPr>
        <w:t>.</w:t>
      </w:r>
      <w:r w:rsidR="00CF0686" w:rsidRPr="00DA24C9">
        <w:rPr>
          <w:rFonts w:eastAsia="Times New Roman"/>
          <w:color w:val="000000"/>
        </w:rPr>
        <w:t xml:space="preserve"> </w:t>
      </w:r>
      <w:proofErr w:type="spellStart"/>
      <w:r w:rsidR="00CF0686" w:rsidRPr="00DA24C9">
        <w:rPr>
          <w:rFonts w:eastAsia="Times New Roman"/>
          <w:color w:val="000000"/>
        </w:rPr>
        <w:t>Treemap</w:t>
      </w:r>
      <w:proofErr w:type="spellEnd"/>
      <w:r w:rsidR="00CF0686" w:rsidRPr="00DA24C9">
        <w:rPr>
          <w:rFonts w:eastAsia="Times New Roman"/>
          <w:color w:val="000000"/>
        </w:rPr>
        <w:t xml:space="preserve"> of relative importance for </w:t>
      </w:r>
      <w:r w:rsidR="00CF0686" w:rsidRPr="00DA24C9">
        <w:t xml:space="preserve">linear mixed effects model with </w:t>
      </w:r>
      <w:proofErr w:type="spellStart"/>
      <w:r w:rsidR="00CF0686" w:rsidRPr="00DA24C9">
        <w:rPr>
          <w:i/>
          <w:iCs/>
        </w:rPr>
        <w:t>N</w:t>
      </w:r>
      <w:r w:rsidR="00CF0686" w:rsidRPr="00DA24C9">
        <w:rPr>
          <w:vertAlign w:val="subscript"/>
        </w:rPr>
        <w:t>area</w:t>
      </w:r>
      <w:proofErr w:type="spellEnd"/>
      <w:r w:rsidR="00CF0686" w:rsidRPr="00DA24C9">
        <w:t xml:space="preserve"> as the dependent variable and soil treatment variables, predicted nitrogen components, and species characteristics as fixed effects</w:t>
      </w:r>
      <w:r w:rsidR="00DB48ED">
        <w:t xml:space="preserve">. </w:t>
      </w:r>
      <w:r w:rsidR="00AC49CC">
        <w:rPr>
          <w:rFonts w:eastAsia="Times New Roman"/>
          <w:color w:val="000000"/>
        </w:rPr>
        <w:t xml:space="preserve">The area of the tree map represents 100% of the explained variance in the </w:t>
      </w:r>
      <w:proofErr w:type="spellStart"/>
      <w:r w:rsidR="00AC49CC">
        <w:rPr>
          <w:rFonts w:eastAsia="Times New Roman"/>
          <w:i/>
          <w:color w:val="000000"/>
        </w:rPr>
        <w:t>N</w:t>
      </w:r>
      <w:r w:rsidR="00AC49CC">
        <w:rPr>
          <w:rFonts w:eastAsia="Times New Roman"/>
          <w:color w:val="000000"/>
          <w:vertAlign w:val="subscript"/>
        </w:rPr>
        <w:t>area</w:t>
      </w:r>
      <w:proofErr w:type="spellEnd"/>
      <w:r w:rsidR="00AC49CC">
        <w:rPr>
          <w:rFonts w:eastAsia="Times New Roman"/>
          <w:color w:val="000000"/>
          <w:vertAlign w:val="subscript"/>
        </w:rPr>
        <w:t xml:space="preserve"> </w:t>
      </w:r>
      <w:r w:rsidR="00AC49CC">
        <w:rPr>
          <w:rFonts w:eastAsia="Times New Roman"/>
          <w:color w:val="000000"/>
        </w:rPr>
        <w:t xml:space="preserve">data. The size and hue of each box is proportional to the relative importance of each factor with larger and darker boxes indicating greater importance (Table </w:t>
      </w:r>
      <w:r w:rsidR="00DD3527">
        <w:rPr>
          <w:rFonts w:eastAsia="Times New Roman"/>
          <w:color w:val="000000"/>
        </w:rPr>
        <w:t>3</w:t>
      </w:r>
      <w:r w:rsidR="00AC49CC">
        <w:rPr>
          <w:rFonts w:eastAsia="Times New Roman"/>
          <w:color w:val="000000"/>
        </w:rPr>
        <w:t>).</w:t>
      </w:r>
    </w:p>
    <w:p w14:paraId="0E5C98CB" w14:textId="66759345" w:rsidR="00077C60" w:rsidRPr="001B44B1" w:rsidRDefault="00077C60" w:rsidP="00DA24C9">
      <w:pPr>
        <w:spacing w:line="480" w:lineRule="auto"/>
        <w:contextualSpacing/>
        <w:rPr>
          <w:rFonts w:eastAsia="Times New Roman"/>
          <w:b/>
          <w:bCs/>
          <w:color w:val="000000"/>
        </w:rPr>
      </w:pPr>
    </w:p>
    <w:p w14:paraId="37DADB96" w14:textId="77777777" w:rsidR="00BD6E25" w:rsidRDefault="00BD6E25">
      <w:pPr>
        <w:rPr>
          <w:rFonts w:eastAsia="Times New Roman"/>
          <w:b/>
          <w:bCs/>
          <w:color w:val="000000"/>
        </w:rPr>
      </w:pPr>
      <w:r>
        <w:rPr>
          <w:rFonts w:eastAsia="Times New Roman"/>
          <w:b/>
          <w:bCs/>
          <w:color w:val="000000"/>
        </w:rPr>
        <w:br w:type="page"/>
      </w:r>
    </w:p>
    <w:p w14:paraId="479F9C7A" w14:textId="0E88F991" w:rsidR="00150B42" w:rsidRPr="00BD6E25" w:rsidRDefault="00790AB6" w:rsidP="00DA24C9">
      <w:pPr>
        <w:spacing w:line="480" w:lineRule="auto"/>
        <w:contextualSpacing/>
        <w:rPr>
          <w:rFonts w:eastAsia="Times New Roman"/>
          <w:bCs/>
          <w:i/>
          <w:color w:val="000000"/>
        </w:rPr>
      </w:pPr>
      <w:r w:rsidRPr="00BD6E25">
        <w:rPr>
          <w:rFonts w:eastAsia="Times New Roman"/>
          <w:bCs/>
          <w:i/>
          <w:color w:val="000000"/>
        </w:rPr>
        <w:lastRenderedPageBreak/>
        <w:t>R</w:t>
      </w:r>
      <w:r w:rsidR="00150B42" w:rsidRPr="00BD6E25">
        <w:rPr>
          <w:rFonts w:eastAsia="Times New Roman"/>
          <w:bCs/>
          <w:i/>
          <w:color w:val="000000"/>
        </w:rPr>
        <w:t xml:space="preserve">esponse of </w:t>
      </w:r>
      <w:r w:rsidR="00801487" w:rsidRPr="00BD6E25">
        <w:rPr>
          <w:rFonts w:eastAsia="Times New Roman"/>
          <w:bCs/>
          <w:i/>
          <w:color w:val="000000"/>
        </w:rPr>
        <w:t>aboveground biomass</w:t>
      </w:r>
      <w:r w:rsidR="00150B42" w:rsidRPr="00BD6E25">
        <w:rPr>
          <w:rFonts w:eastAsia="Times New Roman"/>
          <w:bCs/>
          <w:i/>
          <w:color w:val="000000"/>
        </w:rPr>
        <w:t xml:space="preserve"> to the soil treatments</w:t>
      </w:r>
    </w:p>
    <w:p w14:paraId="45DE7FA7" w14:textId="6674122A" w:rsidR="005F0AFC" w:rsidRPr="00771C52" w:rsidRDefault="00CC3A73" w:rsidP="00DA24C9">
      <w:pPr>
        <w:spacing w:line="480" w:lineRule="auto"/>
        <w:contextualSpacing/>
        <w:rPr>
          <w:rFonts w:eastAsia="Times New Roman"/>
          <w:color w:val="000000"/>
        </w:rPr>
      </w:pPr>
      <w:r w:rsidRPr="00771C52">
        <w:rPr>
          <w:rFonts w:eastAsia="Times New Roman"/>
          <w:b/>
          <w:bCs/>
          <w:color w:val="000000"/>
        </w:rPr>
        <w:tab/>
      </w:r>
      <w:commentRangeStart w:id="47"/>
      <w:commentRangeStart w:id="48"/>
      <w:r w:rsidR="0013288D" w:rsidRPr="00DA24C9">
        <w:rPr>
          <w:rFonts w:eastAsia="Times New Roman"/>
          <w:color w:val="000000"/>
        </w:rPr>
        <w:t>AGB</w:t>
      </w:r>
      <w:commentRangeEnd w:id="47"/>
      <w:r w:rsidR="00361AA0">
        <w:rPr>
          <w:rStyle w:val="CommentReference"/>
        </w:rPr>
        <w:commentReference w:id="47"/>
      </w:r>
      <w:commentRangeEnd w:id="48"/>
      <w:r w:rsidR="00BB2D6F">
        <w:rPr>
          <w:rStyle w:val="CommentReference"/>
        </w:rPr>
        <w:commentReference w:id="48"/>
      </w:r>
      <w:r w:rsidR="0013288D" w:rsidRPr="008531D1">
        <w:rPr>
          <w:rFonts w:eastAsia="Times New Roman"/>
          <w:color w:val="000000"/>
        </w:rPr>
        <w:t xml:space="preserve"> </w:t>
      </w:r>
      <w:r w:rsidR="0013288D" w:rsidRPr="001B44B1">
        <w:rPr>
          <w:rFonts w:eastAsia="Times New Roman"/>
          <w:color w:val="000000"/>
        </w:rPr>
        <w:t>was significantly impacted by all three soil amendment treatments separately</w:t>
      </w:r>
      <w:r w:rsidR="00AF12A2" w:rsidRPr="001B44B1">
        <w:rPr>
          <w:rFonts w:eastAsia="Times New Roman"/>
          <w:color w:val="000000"/>
        </w:rPr>
        <w:t xml:space="preserve"> (</w:t>
      </w:r>
      <w:r w:rsidR="00750DAC" w:rsidRPr="001B44B1">
        <w:rPr>
          <w:rFonts w:eastAsia="Times New Roman"/>
          <w:color w:val="000000"/>
        </w:rPr>
        <w:t>s</w:t>
      </w:r>
      <w:r w:rsidR="00AF12A2" w:rsidRPr="001B44B1">
        <w:rPr>
          <w:rFonts w:eastAsia="Times New Roman"/>
          <w:color w:val="000000"/>
        </w:rPr>
        <w:t>oil N</w:t>
      </w:r>
      <w:r w:rsidR="002A405B" w:rsidRPr="00771C52">
        <w:rPr>
          <w:rFonts w:eastAsia="Times New Roman"/>
          <w:color w:val="000000"/>
        </w:rPr>
        <w:t>:</w:t>
      </w:r>
      <w:r w:rsidR="00AF12A2" w:rsidRPr="00771C52">
        <w:rPr>
          <w:rFonts w:eastAsia="Times New Roman"/>
          <w:color w:val="000000"/>
        </w:rPr>
        <w:t xml:space="preserve"> </w:t>
      </w:r>
      <w:r w:rsidR="00AF12A2" w:rsidRPr="00771C52">
        <w:rPr>
          <w:rFonts w:eastAsia="Times New Roman"/>
          <w:i/>
          <w:iCs/>
          <w:color w:val="000000"/>
        </w:rPr>
        <w:t xml:space="preserve">p </w:t>
      </w:r>
      <w:r w:rsidR="00AF12A2" w:rsidRPr="00771C52">
        <w:rPr>
          <w:rFonts w:eastAsia="Times New Roman"/>
          <w:color w:val="000000"/>
        </w:rPr>
        <w:t xml:space="preserve">&lt; 0.001, </w:t>
      </w:r>
      <w:r w:rsidR="00750DAC" w:rsidRPr="00771C52">
        <w:rPr>
          <w:rFonts w:eastAsia="Times New Roman"/>
          <w:color w:val="000000"/>
        </w:rPr>
        <w:t>s</w:t>
      </w:r>
      <w:r w:rsidR="00AF12A2" w:rsidRPr="00771C52">
        <w:rPr>
          <w:rFonts w:eastAsia="Times New Roman"/>
          <w:color w:val="000000"/>
        </w:rPr>
        <w:t>oil P</w:t>
      </w:r>
      <w:r w:rsidR="002A405B" w:rsidRPr="00771C52">
        <w:rPr>
          <w:rFonts w:eastAsia="Times New Roman"/>
          <w:color w:val="000000"/>
        </w:rPr>
        <w:t>:</w:t>
      </w:r>
      <w:r w:rsidR="00AF12A2" w:rsidRPr="00771C52">
        <w:rPr>
          <w:rFonts w:eastAsia="Times New Roman"/>
          <w:color w:val="000000"/>
        </w:rPr>
        <w:t xml:space="preserve"> </w:t>
      </w:r>
      <w:r w:rsidR="00AF12A2" w:rsidRPr="00771C52">
        <w:rPr>
          <w:rFonts w:eastAsia="Times New Roman"/>
          <w:i/>
          <w:iCs/>
          <w:color w:val="000000"/>
        </w:rPr>
        <w:t xml:space="preserve">p </w:t>
      </w:r>
      <w:r w:rsidR="00AF12A2" w:rsidRPr="00771C52">
        <w:rPr>
          <w:rFonts w:eastAsia="Times New Roman"/>
          <w:color w:val="000000"/>
        </w:rPr>
        <w:t xml:space="preserve">&lt; 0.001, and </w:t>
      </w:r>
      <w:r w:rsidR="00750DAC" w:rsidRPr="00771C52">
        <w:rPr>
          <w:rFonts w:eastAsia="Times New Roman"/>
          <w:color w:val="000000"/>
        </w:rPr>
        <w:t>s</w:t>
      </w:r>
      <w:r w:rsidR="00AF12A2" w:rsidRPr="00771C52">
        <w:rPr>
          <w:rFonts w:eastAsia="Times New Roman"/>
          <w:color w:val="000000"/>
        </w:rPr>
        <w:t xml:space="preserve">oil </w:t>
      </w:r>
      <w:r w:rsidR="00AF12A2" w:rsidRPr="00DA24C9">
        <w:rPr>
          <w:rFonts w:eastAsia="Times New Roman"/>
          <w:color w:val="000000"/>
        </w:rPr>
        <w:t>K</w:t>
      </w:r>
      <w:r w:rsidR="00AF12A2" w:rsidRPr="00DA24C9">
        <w:rPr>
          <w:rFonts w:eastAsia="Times New Roman"/>
          <w:color w:val="000000"/>
          <w:vertAlign w:val="subscript"/>
        </w:rPr>
        <w:t>+µ</w:t>
      </w:r>
      <w:r w:rsidR="002A405B" w:rsidRPr="008531D1">
        <w:rPr>
          <w:rFonts w:eastAsia="Times New Roman"/>
          <w:color w:val="000000"/>
        </w:rPr>
        <w:t>:</w:t>
      </w:r>
      <w:r w:rsidR="00AF12A2" w:rsidRPr="001B44B1">
        <w:rPr>
          <w:rFonts w:eastAsia="Times New Roman"/>
          <w:color w:val="000000"/>
        </w:rPr>
        <w:t xml:space="preserve"> </w:t>
      </w:r>
      <w:r w:rsidR="00AF12A2" w:rsidRPr="001B44B1">
        <w:rPr>
          <w:rFonts w:eastAsia="Times New Roman"/>
          <w:i/>
          <w:iCs/>
          <w:color w:val="000000"/>
        </w:rPr>
        <w:t xml:space="preserve">p </w:t>
      </w:r>
      <w:r w:rsidR="00AF12A2" w:rsidRPr="001B44B1">
        <w:rPr>
          <w:rFonts w:eastAsia="Times New Roman"/>
          <w:color w:val="000000"/>
        </w:rPr>
        <w:t>= 0.098)</w:t>
      </w:r>
      <w:r w:rsidR="0013288D" w:rsidRPr="00771C52">
        <w:rPr>
          <w:rFonts w:eastAsia="Times New Roman"/>
          <w:color w:val="000000"/>
        </w:rPr>
        <w:t xml:space="preserve"> as well as the interaction between </w:t>
      </w:r>
      <w:r w:rsidR="00750DAC" w:rsidRPr="00771C52">
        <w:rPr>
          <w:rFonts w:eastAsia="Times New Roman"/>
          <w:color w:val="000000"/>
        </w:rPr>
        <w:t>s</w:t>
      </w:r>
      <w:r w:rsidR="0013288D" w:rsidRPr="00771C52">
        <w:rPr>
          <w:rFonts w:eastAsia="Times New Roman"/>
          <w:color w:val="000000"/>
        </w:rPr>
        <w:t xml:space="preserve">oil N and </w:t>
      </w:r>
      <w:r w:rsidR="00750DAC" w:rsidRPr="00771C52">
        <w:rPr>
          <w:rFonts w:eastAsia="Times New Roman"/>
          <w:color w:val="000000"/>
        </w:rPr>
        <w:t>s</w:t>
      </w:r>
      <w:r w:rsidR="0013288D" w:rsidRPr="00771C52">
        <w:rPr>
          <w:rFonts w:eastAsia="Times New Roman"/>
          <w:color w:val="000000"/>
        </w:rPr>
        <w:t xml:space="preserve">oil </w:t>
      </w:r>
      <w:r w:rsidR="00AF12A2" w:rsidRPr="00771C52">
        <w:rPr>
          <w:rFonts w:eastAsia="Times New Roman"/>
          <w:color w:val="000000"/>
        </w:rPr>
        <w:t>K</w:t>
      </w:r>
      <w:r w:rsidR="00482CAA" w:rsidRPr="00771C52">
        <w:rPr>
          <w:rFonts w:eastAsia="Times New Roman"/>
          <w:color w:val="000000"/>
          <w:vertAlign w:val="subscript"/>
        </w:rPr>
        <w:t>+µ</w:t>
      </w:r>
      <w:r w:rsidR="00AF12A2" w:rsidRPr="00771C52">
        <w:rPr>
          <w:rFonts w:eastAsia="Times New Roman"/>
          <w:color w:val="000000"/>
        </w:rPr>
        <w:t xml:space="preserve"> (</w:t>
      </w:r>
      <w:r w:rsidR="00AF12A2" w:rsidRPr="00771C52">
        <w:rPr>
          <w:rFonts w:eastAsia="Times New Roman"/>
          <w:i/>
          <w:iCs/>
          <w:color w:val="000000"/>
        </w:rPr>
        <w:t xml:space="preserve">p </w:t>
      </w:r>
      <w:r w:rsidR="00AF12A2" w:rsidRPr="00771C52">
        <w:rPr>
          <w:rFonts w:eastAsia="Times New Roman"/>
          <w:color w:val="000000"/>
        </w:rPr>
        <w:t xml:space="preserve">= 0.019; Table </w:t>
      </w:r>
      <w:r w:rsidR="00DD3527">
        <w:rPr>
          <w:rFonts w:eastAsia="Times New Roman"/>
          <w:color w:val="000000"/>
        </w:rPr>
        <w:t>4</w:t>
      </w:r>
      <w:r w:rsidR="00DD3527" w:rsidRPr="00771C52">
        <w:rPr>
          <w:rFonts w:eastAsia="Times New Roman"/>
          <w:color w:val="000000"/>
        </w:rPr>
        <w:t xml:space="preserve"> </w:t>
      </w:r>
      <w:r w:rsidR="00AF12A2" w:rsidRPr="00771C52">
        <w:rPr>
          <w:rFonts w:eastAsia="Times New Roman"/>
          <w:color w:val="000000"/>
        </w:rPr>
        <w:t xml:space="preserve">and Figure </w:t>
      </w:r>
      <w:r w:rsidR="00BD6E25">
        <w:rPr>
          <w:rFonts w:eastAsia="Times New Roman"/>
          <w:color w:val="000000"/>
        </w:rPr>
        <w:t>6</w:t>
      </w:r>
      <w:r w:rsidR="00AF12A2" w:rsidRPr="00771C52">
        <w:rPr>
          <w:rFonts w:eastAsia="Times New Roman"/>
          <w:color w:val="000000"/>
        </w:rPr>
        <w:t>).</w:t>
      </w:r>
      <w:r w:rsidR="0023259A">
        <w:rPr>
          <w:rFonts w:eastAsia="Times New Roman"/>
          <w:color w:val="000000"/>
        </w:rPr>
        <w:t xml:space="preserve"> </w:t>
      </w:r>
      <w:r w:rsidR="00533C21">
        <w:rPr>
          <w:rFonts w:eastAsia="Times New Roman"/>
          <w:color w:val="000000"/>
        </w:rPr>
        <w:t>On average, added soil N increased AGB by 4.1%, but post-hoc Tukey’s test revealed that this stimulation was only significant in added K</w:t>
      </w:r>
      <w:r w:rsidR="00533C21">
        <w:rPr>
          <w:rFonts w:eastAsia="Times New Roman"/>
          <w:color w:val="000000"/>
          <w:vertAlign w:val="subscript"/>
        </w:rPr>
        <w:t>+µ</w:t>
      </w:r>
      <w:r w:rsidR="00533C21">
        <w:rPr>
          <w:rFonts w:eastAsia="Times New Roman"/>
          <w:color w:val="000000"/>
        </w:rPr>
        <w:t xml:space="preserve"> plots, where added soil N increased AGB by 5.5%</w:t>
      </w:r>
      <w:r w:rsidR="00DA1940" w:rsidRPr="00771C52">
        <w:rPr>
          <w:rFonts w:eastAsia="Times New Roman"/>
          <w:color w:val="000000"/>
        </w:rPr>
        <w:t xml:space="preserve"> (Figure </w:t>
      </w:r>
      <w:r w:rsidR="00BD6E25">
        <w:rPr>
          <w:rFonts w:eastAsia="Times New Roman"/>
          <w:color w:val="000000"/>
        </w:rPr>
        <w:t>6</w:t>
      </w:r>
      <w:r w:rsidR="00DA1940" w:rsidRPr="00771C52">
        <w:rPr>
          <w:rFonts w:eastAsia="Times New Roman"/>
          <w:color w:val="000000"/>
        </w:rPr>
        <w:t>).</w:t>
      </w:r>
    </w:p>
    <w:p w14:paraId="71EFF91F" w14:textId="77777777" w:rsidR="00CC3A73" w:rsidRPr="00771C52" w:rsidRDefault="00CC3A73" w:rsidP="00DA24C9">
      <w:pPr>
        <w:spacing w:line="480" w:lineRule="auto"/>
        <w:contextualSpacing/>
        <w:rPr>
          <w:rFonts w:eastAsia="Times New Roman"/>
          <w:b/>
          <w:bCs/>
          <w:color w:val="000000"/>
        </w:rPr>
      </w:pPr>
    </w:p>
    <w:p w14:paraId="2A63326D" w14:textId="77777777" w:rsidR="00E67E69" w:rsidRDefault="00E67E69">
      <w:pPr>
        <w:rPr>
          <w:b/>
          <w:bCs/>
        </w:rPr>
      </w:pPr>
      <w:r>
        <w:rPr>
          <w:b/>
          <w:bCs/>
        </w:rPr>
        <w:br w:type="page"/>
      </w:r>
    </w:p>
    <w:p w14:paraId="1E9CDFA7" w14:textId="0DE9B817" w:rsidR="00111025" w:rsidRPr="00D361BC" w:rsidRDefault="00111025" w:rsidP="00111025">
      <w:pPr>
        <w:spacing w:line="480" w:lineRule="auto"/>
        <w:rPr>
          <w:b/>
          <w:bCs/>
          <w:sz w:val="20"/>
          <w:szCs w:val="20"/>
        </w:rPr>
      </w:pPr>
      <w:r w:rsidRPr="00D361BC">
        <w:rPr>
          <w:b/>
          <w:bCs/>
          <w:sz w:val="20"/>
          <w:szCs w:val="20"/>
        </w:rPr>
        <w:lastRenderedPageBreak/>
        <w:t xml:space="preserve">Table </w:t>
      </w:r>
      <w:r w:rsidR="00DD3527">
        <w:rPr>
          <w:b/>
          <w:bCs/>
          <w:sz w:val="20"/>
          <w:szCs w:val="20"/>
        </w:rPr>
        <w:t>4</w:t>
      </w:r>
      <w:r w:rsidRPr="00D361BC">
        <w:rPr>
          <w:b/>
          <w:bCs/>
          <w:sz w:val="20"/>
          <w:szCs w:val="20"/>
        </w:rPr>
        <w:t xml:space="preserve">. </w:t>
      </w:r>
      <w:r w:rsidRPr="00D361BC">
        <w:rPr>
          <w:sz w:val="20"/>
          <w:szCs w:val="20"/>
        </w:rPr>
        <w:t>Results for linear mixed effects model with aboveground biomass (AGB; g) as the dependent variable and soil treatment variables as independent categorical variables.*</w:t>
      </w:r>
    </w:p>
    <w:tbl>
      <w:tblPr>
        <w:tblW w:w="5001" w:type="pct"/>
        <w:tblLook w:val="04A0" w:firstRow="1" w:lastRow="0" w:firstColumn="1" w:lastColumn="0" w:noHBand="0" w:noVBand="1"/>
      </w:tblPr>
      <w:tblGrid>
        <w:gridCol w:w="2760"/>
        <w:gridCol w:w="2144"/>
        <w:gridCol w:w="2142"/>
        <w:gridCol w:w="2316"/>
      </w:tblGrid>
      <w:tr w:rsidR="00111025" w:rsidRPr="00966EAC" w14:paraId="54BA1AEB" w14:textId="77777777" w:rsidTr="00237CD4">
        <w:trPr>
          <w:trHeight w:val="320"/>
        </w:trPr>
        <w:tc>
          <w:tcPr>
            <w:tcW w:w="1474" w:type="pct"/>
            <w:tcBorders>
              <w:top w:val="single" w:sz="4" w:space="0" w:color="auto"/>
              <w:left w:val="nil"/>
              <w:bottom w:val="single" w:sz="4" w:space="0" w:color="auto"/>
              <w:right w:val="nil"/>
            </w:tcBorders>
            <w:shd w:val="clear" w:color="auto" w:fill="auto"/>
            <w:noWrap/>
            <w:vAlign w:val="center"/>
            <w:hideMark/>
          </w:tcPr>
          <w:p w14:paraId="033CDCC4" w14:textId="77777777" w:rsidR="00111025" w:rsidRPr="00966EAC" w:rsidRDefault="00111025" w:rsidP="00237CD4">
            <w:pPr>
              <w:rPr>
                <w:rFonts w:eastAsia="Times New Roman"/>
                <w:b/>
                <w:bCs/>
                <w:color w:val="000000"/>
                <w:sz w:val="20"/>
                <w:szCs w:val="20"/>
              </w:rPr>
            </w:pPr>
          </w:p>
        </w:tc>
        <w:tc>
          <w:tcPr>
            <w:tcW w:w="1145" w:type="pct"/>
            <w:tcBorders>
              <w:top w:val="single" w:sz="4" w:space="0" w:color="auto"/>
              <w:left w:val="nil"/>
              <w:bottom w:val="single" w:sz="4" w:space="0" w:color="auto"/>
              <w:right w:val="nil"/>
            </w:tcBorders>
            <w:vAlign w:val="center"/>
          </w:tcPr>
          <w:p w14:paraId="50EE0F89" w14:textId="77777777" w:rsidR="00111025" w:rsidRPr="00966EAC" w:rsidRDefault="00111025" w:rsidP="00237CD4">
            <w:pPr>
              <w:jc w:val="center"/>
              <w:rPr>
                <w:rFonts w:eastAsia="Times New Roman"/>
                <w:b/>
                <w:bCs/>
                <w:color w:val="000000"/>
                <w:sz w:val="20"/>
                <w:szCs w:val="20"/>
              </w:rPr>
            </w:pPr>
            <w:r w:rsidRPr="00966EAC">
              <w:rPr>
                <w:rFonts w:eastAsia="Times New Roman"/>
                <w:b/>
                <w:bCs/>
                <w:color w:val="000000"/>
                <w:sz w:val="20"/>
                <w:szCs w:val="20"/>
              </w:rPr>
              <w:t>df</w:t>
            </w:r>
          </w:p>
        </w:tc>
        <w:tc>
          <w:tcPr>
            <w:tcW w:w="1144" w:type="pct"/>
            <w:tcBorders>
              <w:top w:val="single" w:sz="4" w:space="0" w:color="auto"/>
              <w:left w:val="nil"/>
              <w:bottom w:val="single" w:sz="4" w:space="0" w:color="auto"/>
              <w:right w:val="nil"/>
            </w:tcBorders>
            <w:shd w:val="clear" w:color="auto" w:fill="auto"/>
            <w:noWrap/>
            <w:vAlign w:val="center"/>
            <w:hideMark/>
          </w:tcPr>
          <w:p w14:paraId="57D6EDC9" w14:textId="77777777" w:rsidR="00111025" w:rsidRPr="00966EAC" w:rsidRDefault="00111025" w:rsidP="00237CD4">
            <w:pPr>
              <w:jc w:val="center"/>
              <w:rPr>
                <w:rFonts w:eastAsia="Times New Roman"/>
                <w:b/>
                <w:bCs/>
                <w:color w:val="000000"/>
                <w:sz w:val="20"/>
                <w:szCs w:val="20"/>
                <w:vertAlign w:val="superscript"/>
              </w:rPr>
            </w:pPr>
            <w:r w:rsidRPr="00966EAC">
              <w:rPr>
                <w:rFonts w:eastAsia="Times New Roman"/>
                <w:b/>
                <w:bCs/>
                <w:color w:val="000000"/>
                <w:sz w:val="20"/>
                <w:szCs w:val="20"/>
              </w:rPr>
              <w:t>χ</w:t>
            </w:r>
            <w:r w:rsidRPr="00966EAC">
              <w:rPr>
                <w:rFonts w:eastAsia="Times New Roman"/>
                <w:b/>
                <w:bCs/>
                <w:color w:val="000000"/>
                <w:sz w:val="20"/>
                <w:szCs w:val="20"/>
                <w:vertAlign w:val="superscript"/>
              </w:rPr>
              <w:t>2</w:t>
            </w:r>
          </w:p>
        </w:tc>
        <w:tc>
          <w:tcPr>
            <w:tcW w:w="1237" w:type="pct"/>
            <w:tcBorders>
              <w:top w:val="single" w:sz="4" w:space="0" w:color="auto"/>
              <w:left w:val="nil"/>
              <w:bottom w:val="single" w:sz="4" w:space="0" w:color="auto"/>
              <w:right w:val="nil"/>
            </w:tcBorders>
            <w:shd w:val="clear" w:color="auto" w:fill="auto"/>
            <w:noWrap/>
            <w:vAlign w:val="center"/>
            <w:hideMark/>
          </w:tcPr>
          <w:p w14:paraId="6B6D21E4" w14:textId="77777777" w:rsidR="00111025" w:rsidRPr="00966EAC" w:rsidRDefault="00111025" w:rsidP="00237CD4">
            <w:pPr>
              <w:jc w:val="center"/>
              <w:rPr>
                <w:rFonts w:eastAsia="Times New Roman"/>
                <w:b/>
                <w:bCs/>
                <w:i/>
                <w:iCs/>
                <w:color w:val="000000"/>
                <w:sz w:val="20"/>
                <w:szCs w:val="20"/>
              </w:rPr>
            </w:pPr>
            <w:r w:rsidRPr="00966EAC">
              <w:rPr>
                <w:rFonts w:eastAsia="Times New Roman"/>
                <w:b/>
                <w:bCs/>
                <w:i/>
                <w:iCs/>
                <w:color w:val="000000"/>
                <w:sz w:val="20"/>
                <w:szCs w:val="20"/>
              </w:rPr>
              <w:t>p</w:t>
            </w:r>
          </w:p>
        </w:tc>
      </w:tr>
      <w:tr w:rsidR="00111025" w:rsidRPr="001A720B" w14:paraId="4613A015" w14:textId="77777777" w:rsidTr="00237CD4">
        <w:trPr>
          <w:trHeight w:val="320"/>
        </w:trPr>
        <w:tc>
          <w:tcPr>
            <w:tcW w:w="1474" w:type="pct"/>
            <w:tcBorders>
              <w:top w:val="nil"/>
              <w:left w:val="nil"/>
              <w:bottom w:val="nil"/>
              <w:right w:val="nil"/>
            </w:tcBorders>
            <w:shd w:val="clear" w:color="auto" w:fill="auto"/>
            <w:noWrap/>
            <w:vAlign w:val="center"/>
            <w:hideMark/>
          </w:tcPr>
          <w:p w14:paraId="02A78337"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N</w:t>
            </w:r>
          </w:p>
        </w:tc>
        <w:tc>
          <w:tcPr>
            <w:tcW w:w="1145" w:type="pct"/>
            <w:tcBorders>
              <w:top w:val="nil"/>
              <w:left w:val="nil"/>
              <w:bottom w:val="nil"/>
              <w:right w:val="nil"/>
            </w:tcBorders>
            <w:vAlign w:val="center"/>
          </w:tcPr>
          <w:p w14:paraId="6F618049"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nil"/>
              <w:right w:val="nil"/>
            </w:tcBorders>
            <w:shd w:val="clear" w:color="auto" w:fill="auto"/>
            <w:noWrap/>
            <w:vAlign w:val="center"/>
            <w:hideMark/>
          </w:tcPr>
          <w:p w14:paraId="0A837047"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49.657</w:t>
            </w:r>
          </w:p>
        </w:tc>
        <w:tc>
          <w:tcPr>
            <w:tcW w:w="1237" w:type="pct"/>
            <w:tcBorders>
              <w:top w:val="nil"/>
              <w:left w:val="nil"/>
              <w:bottom w:val="nil"/>
              <w:right w:val="nil"/>
            </w:tcBorders>
            <w:shd w:val="clear" w:color="auto" w:fill="auto"/>
            <w:noWrap/>
            <w:vAlign w:val="center"/>
            <w:hideMark/>
          </w:tcPr>
          <w:p w14:paraId="6F7712A8" w14:textId="77777777" w:rsidR="00111025" w:rsidRPr="00966EAC" w:rsidRDefault="00111025" w:rsidP="00237CD4">
            <w:pPr>
              <w:jc w:val="center"/>
              <w:rPr>
                <w:rFonts w:eastAsia="Times New Roman"/>
                <w:b/>
                <w:bCs/>
                <w:color w:val="000000"/>
                <w:sz w:val="20"/>
                <w:szCs w:val="20"/>
              </w:rPr>
            </w:pPr>
            <w:r w:rsidRPr="00966EAC">
              <w:rPr>
                <w:rFonts w:eastAsia="Times New Roman"/>
                <w:b/>
                <w:bCs/>
                <w:color w:val="000000"/>
                <w:sz w:val="20"/>
                <w:szCs w:val="20"/>
              </w:rPr>
              <w:t>&lt; 0.001</w:t>
            </w:r>
          </w:p>
        </w:tc>
      </w:tr>
      <w:tr w:rsidR="00111025" w:rsidRPr="001A720B" w14:paraId="055467FC" w14:textId="77777777" w:rsidTr="00237CD4">
        <w:trPr>
          <w:trHeight w:val="320"/>
        </w:trPr>
        <w:tc>
          <w:tcPr>
            <w:tcW w:w="1474" w:type="pct"/>
            <w:tcBorders>
              <w:top w:val="nil"/>
              <w:left w:val="nil"/>
              <w:bottom w:val="nil"/>
              <w:right w:val="nil"/>
            </w:tcBorders>
            <w:shd w:val="clear" w:color="auto" w:fill="auto"/>
            <w:noWrap/>
            <w:vAlign w:val="center"/>
            <w:hideMark/>
          </w:tcPr>
          <w:p w14:paraId="79F11294"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P</w:t>
            </w:r>
          </w:p>
        </w:tc>
        <w:tc>
          <w:tcPr>
            <w:tcW w:w="1145" w:type="pct"/>
            <w:tcBorders>
              <w:top w:val="nil"/>
              <w:left w:val="nil"/>
              <w:bottom w:val="nil"/>
              <w:right w:val="nil"/>
            </w:tcBorders>
            <w:vAlign w:val="center"/>
          </w:tcPr>
          <w:p w14:paraId="3062A683"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nil"/>
              <w:right w:val="nil"/>
            </w:tcBorders>
            <w:shd w:val="clear" w:color="auto" w:fill="auto"/>
            <w:noWrap/>
            <w:vAlign w:val="center"/>
            <w:hideMark/>
          </w:tcPr>
          <w:p w14:paraId="539AB50C"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37.955</w:t>
            </w:r>
          </w:p>
        </w:tc>
        <w:tc>
          <w:tcPr>
            <w:tcW w:w="1237" w:type="pct"/>
            <w:tcBorders>
              <w:top w:val="nil"/>
              <w:left w:val="nil"/>
              <w:bottom w:val="nil"/>
              <w:right w:val="nil"/>
            </w:tcBorders>
            <w:shd w:val="clear" w:color="auto" w:fill="auto"/>
            <w:noWrap/>
            <w:vAlign w:val="center"/>
            <w:hideMark/>
          </w:tcPr>
          <w:p w14:paraId="712075CF" w14:textId="77777777" w:rsidR="00111025" w:rsidRPr="00966EAC" w:rsidRDefault="00111025" w:rsidP="00237CD4">
            <w:pPr>
              <w:jc w:val="center"/>
              <w:rPr>
                <w:rFonts w:eastAsia="Times New Roman"/>
                <w:b/>
                <w:bCs/>
                <w:color w:val="000000"/>
                <w:sz w:val="20"/>
                <w:szCs w:val="20"/>
              </w:rPr>
            </w:pPr>
            <w:r w:rsidRPr="00966EAC">
              <w:rPr>
                <w:rFonts w:eastAsia="Times New Roman"/>
                <w:b/>
                <w:bCs/>
                <w:color w:val="000000"/>
                <w:sz w:val="20"/>
                <w:szCs w:val="20"/>
              </w:rPr>
              <w:t>&lt; 0.001</w:t>
            </w:r>
          </w:p>
        </w:tc>
      </w:tr>
      <w:tr w:rsidR="00111025" w:rsidRPr="001A720B" w14:paraId="14C4C1B8" w14:textId="77777777" w:rsidTr="00237CD4">
        <w:trPr>
          <w:trHeight w:val="320"/>
        </w:trPr>
        <w:tc>
          <w:tcPr>
            <w:tcW w:w="1474" w:type="pct"/>
            <w:tcBorders>
              <w:top w:val="nil"/>
              <w:left w:val="nil"/>
              <w:bottom w:val="nil"/>
              <w:right w:val="nil"/>
            </w:tcBorders>
            <w:shd w:val="clear" w:color="auto" w:fill="auto"/>
            <w:noWrap/>
            <w:vAlign w:val="center"/>
            <w:hideMark/>
          </w:tcPr>
          <w:p w14:paraId="1225E3AD"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K</w:t>
            </w:r>
            <w:r w:rsidRPr="00814241">
              <w:rPr>
                <w:rFonts w:eastAsia="Times New Roman"/>
                <w:color w:val="000000"/>
                <w:sz w:val="20"/>
                <w:szCs w:val="20"/>
                <w:vertAlign w:val="subscript"/>
              </w:rPr>
              <w:t>+µ</w:t>
            </w:r>
          </w:p>
        </w:tc>
        <w:tc>
          <w:tcPr>
            <w:tcW w:w="1145" w:type="pct"/>
            <w:tcBorders>
              <w:top w:val="nil"/>
              <w:left w:val="nil"/>
              <w:bottom w:val="nil"/>
              <w:right w:val="nil"/>
            </w:tcBorders>
            <w:vAlign w:val="center"/>
          </w:tcPr>
          <w:p w14:paraId="529C0F01"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nil"/>
              <w:right w:val="nil"/>
            </w:tcBorders>
            <w:shd w:val="clear" w:color="auto" w:fill="auto"/>
            <w:noWrap/>
            <w:vAlign w:val="center"/>
            <w:hideMark/>
          </w:tcPr>
          <w:p w14:paraId="47F88B2E"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2.739</w:t>
            </w:r>
          </w:p>
        </w:tc>
        <w:tc>
          <w:tcPr>
            <w:tcW w:w="1237" w:type="pct"/>
            <w:tcBorders>
              <w:top w:val="nil"/>
              <w:left w:val="nil"/>
              <w:bottom w:val="nil"/>
              <w:right w:val="nil"/>
            </w:tcBorders>
            <w:shd w:val="clear" w:color="auto" w:fill="auto"/>
            <w:noWrap/>
            <w:vAlign w:val="center"/>
            <w:hideMark/>
          </w:tcPr>
          <w:p w14:paraId="25003A2E" w14:textId="77777777" w:rsidR="00111025" w:rsidRPr="00E107C3" w:rsidRDefault="00111025" w:rsidP="00237CD4">
            <w:pPr>
              <w:jc w:val="center"/>
              <w:rPr>
                <w:rFonts w:eastAsia="Times New Roman"/>
                <w:i/>
                <w:iCs/>
                <w:color w:val="000000"/>
                <w:sz w:val="20"/>
                <w:szCs w:val="20"/>
              </w:rPr>
            </w:pPr>
            <w:r w:rsidRPr="00E107C3">
              <w:rPr>
                <w:rFonts w:eastAsia="Times New Roman"/>
                <w:i/>
                <w:iCs/>
                <w:color w:val="000000"/>
                <w:sz w:val="20"/>
                <w:szCs w:val="20"/>
              </w:rPr>
              <w:t>0.098</w:t>
            </w:r>
          </w:p>
        </w:tc>
      </w:tr>
      <w:tr w:rsidR="00111025" w:rsidRPr="001A720B" w14:paraId="2E76EB12" w14:textId="77777777" w:rsidTr="00237CD4">
        <w:trPr>
          <w:trHeight w:val="320"/>
        </w:trPr>
        <w:tc>
          <w:tcPr>
            <w:tcW w:w="1474" w:type="pct"/>
            <w:tcBorders>
              <w:top w:val="nil"/>
              <w:left w:val="nil"/>
              <w:bottom w:val="nil"/>
              <w:right w:val="nil"/>
            </w:tcBorders>
            <w:shd w:val="clear" w:color="auto" w:fill="auto"/>
            <w:noWrap/>
            <w:vAlign w:val="center"/>
            <w:hideMark/>
          </w:tcPr>
          <w:p w14:paraId="5B485C80"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N x Soil P</w:t>
            </w:r>
          </w:p>
        </w:tc>
        <w:tc>
          <w:tcPr>
            <w:tcW w:w="1145" w:type="pct"/>
            <w:tcBorders>
              <w:top w:val="nil"/>
              <w:left w:val="nil"/>
              <w:bottom w:val="nil"/>
              <w:right w:val="nil"/>
            </w:tcBorders>
            <w:vAlign w:val="center"/>
          </w:tcPr>
          <w:p w14:paraId="02117E3C"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nil"/>
              <w:right w:val="nil"/>
            </w:tcBorders>
            <w:shd w:val="clear" w:color="auto" w:fill="auto"/>
            <w:noWrap/>
            <w:vAlign w:val="center"/>
            <w:hideMark/>
          </w:tcPr>
          <w:p w14:paraId="74246E34"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0.010</w:t>
            </w:r>
          </w:p>
        </w:tc>
        <w:tc>
          <w:tcPr>
            <w:tcW w:w="1237" w:type="pct"/>
            <w:tcBorders>
              <w:top w:val="nil"/>
              <w:left w:val="nil"/>
              <w:right w:val="nil"/>
            </w:tcBorders>
            <w:shd w:val="clear" w:color="auto" w:fill="auto"/>
            <w:noWrap/>
            <w:vAlign w:val="center"/>
            <w:hideMark/>
          </w:tcPr>
          <w:p w14:paraId="34A4B9C1" w14:textId="77777777" w:rsidR="00111025" w:rsidRPr="00E107C3" w:rsidRDefault="00111025" w:rsidP="00237CD4">
            <w:pPr>
              <w:jc w:val="center"/>
              <w:rPr>
                <w:rFonts w:eastAsia="Times New Roman"/>
                <w:color w:val="000000"/>
                <w:sz w:val="20"/>
                <w:szCs w:val="20"/>
              </w:rPr>
            </w:pPr>
            <w:r w:rsidRPr="00E107C3">
              <w:rPr>
                <w:rFonts w:eastAsia="Times New Roman"/>
                <w:color w:val="000000"/>
                <w:sz w:val="20"/>
                <w:szCs w:val="20"/>
              </w:rPr>
              <w:t>0.919</w:t>
            </w:r>
          </w:p>
        </w:tc>
      </w:tr>
      <w:tr w:rsidR="00111025" w:rsidRPr="001A720B" w14:paraId="52F610BB" w14:textId="77777777" w:rsidTr="00237CD4">
        <w:trPr>
          <w:trHeight w:val="320"/>
        </w:trPr>
        <w:tc>
          <w:tcPr>
            <w:tcW w:w="1474" w:type="pct"/>
            <w:tcBorders>
              <w:top w:val="nil"/>
              <w:left w:val="nil"/>
              <w:bottom w:val="nil"/>
              <w:right w:val="nil"/>
            </w:tcBorders>
            <w:shd w:val="clear" w:color="auto" w:fill="auto"/>
            <w:noWrap/>
            <w:vAlign w:val="center"/>
            <w:hideMark/>
          </w:tcPr>
          <w:p w14:paraId="2324CFBB"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 xml:space="preserve">Soil N x Soil </w:t>
            </w:r>
            <w:r>
              <w:rPr>
                <w:rFonts w:eastAsia="Times New Roman"/>
                <w:color w:val="000000"/>
                <w:sz w:val="20"/>
                <w:szCs w:val="20"/>
              </w:rPr>
              <w:t>K</w:t>
            </w:r>
          </w:p>
        </w:tc>
        <w:tc>
          <w:tcPr>
            <w:tcW w:w="1145" w:type="pct"/>
            <w:tcBorders>
              <w:top w:val="nil"/>
              <w:left w:val="nil"/>
              <w:bottom w:val="nil"/>
              <w:right w:val="nil"/>
            </w:tcBorders>
            <w:vAlign w:val="center"/>
          </w:tcPr>
          <w:p w14:paraId="564209A1"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nil"/>
              <w:right w:val="nil"/>
            </w:tcBorders>
            <w:shd w:val="clear" w:color="auto" w:fill="auto"/>
            <w:noWrap/>
            <w:vAlign w:val="center"/>
            <w:hideMark/>
          </w:tcPr>
          <w:p w14:paraId="3E785761"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5.532</w:t>
            </w:r>
          </w:p>
        </w:tc>
        <w:tc>
          <w:tcPr>
            <w:tcW w:w="1237" w:type="pct"/>
            <w:tcBorders>
              <w:left w:val="nil"/>
              <w:right w:val="nil"/>
            </w:tcBorders>
            <w:shd w:val="clear" w:color="auto" w:fill="auto"/>
            <w:noWrap/>
            <w:vAlign w:val="center"/>
            <w:hideMark/>
          </w:tcPr>
          <w:p w14:paraId="29BD01AD" w14:textId="77777777" w:rsidR="00111025" w:rsidRPr="00E107C3" w:rsidRDefault="00111025" w:rsidP="00237CD4">
            <w:pPr>
              <w:jc w:val="center"/>
              <w:rPr>
                <w:rFonts w:eastAsia="Times New Roman"/>
                <w:b/>
                <w:bCs/>
                <w:color w:val="000000"/>
                <w:sz w:val="20"/>
                <w:szCs w:val="20"/>
              </w:rPr>
            </w:pPr>
            <w:r w:rsidRPr="00E107C3">
              <w:rPr>
                <w:rFonts w:eastAsia="Times New Roman"/>
                <w:b/>
                <w:bCs/>
                <w:color w:val="000000"/>
                <w:sz w:val="20"/>
                <w:szCs w:val="20"/>
              </w:rPr>
              <w:t>0.019</w:t>
            </w:r>
          </w:p>
        </w:tc>
      </w:tr>
      <w:tr w:rsidR="00111025" w:rsidRPr="001A720B" w14:paraId="52001F9D" w14:textId="77777777" w:rsidTr="00237CD4">
        <w:trPr>
          <w:trHeight w:val="320"/>
        </w:trPr>
        <w:tc>
          <w:tcPr>
            <w:tcW w:w="1474" w:type="pct"/>
            <w:tcBorders>
              <w:top w:val="nil"/>
              <w:left w:val="nil"/>
              <w:right w:val="nil"/>
            </w:tcBorders>
            <w:shd w:val="clear" w:color="auto" w:fill="auto"/>
            <w:noWrap/>
            <w:vAlign w:val="center"/>
            <w:hideMark/>
          </w:tcPr>
          <w:p w14:paraId="44ECA954"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P x Soil K</w:t>
            </w:r>
          </w:p>
        </w:tc>
        <w:tc>
          <w:tcPr>
            <w:tcW w:w="1145" w:type="pct"/>
            <w:tcBorders>
              <w:top w:val="nil"/>
              <w:left w:val="nil"/>
              <w:right w:val="nil"/>
            </w:tcBorders>
            <w:vAlign w:val="center"/>
          </w:tcPr>
          <w:p w14:paraId="4628DBB9"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right w:val="nil"/>
            </w:tcBorders>
            <w:shd w:val="clear" w:color="auto" w:fill="auto"/>
            <w:noWrap/>
            <w:vAlign w:val="center"/>
            <w:hideMark/>
          </w:tcPr>
          <w:p w14:paraId="28822ABD"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0.378</w:t>
            </w:r>
          </w:p>
        </w:tc>
        <w:tc>
          <w:tcPr>
            <w:tcW w:w="1237" w:type="pct"/>
            <w:tcBorders>
              <w:left w:val="nil"/>
              <w:right w:val="nil"/>
            </w:tcBorders>
            <w:shd w:val="clear" w:color="auto" w:fill="auto"/>
            <w:noWrap/>
            <w:vAlign w:val="center"/>
            <w:hideMark/>
          </w:tcPr>
          <w:p w14:paraId="24AE6908"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0.538</w:t>
            </w:r>
          </w:p>
        </w:tc>
      </w:tr>
      <w:tr w:rsidR="00111025" w:rsidRPr="001A720B" w14:paraId="4A3EC749" w14:textId="77777777" w:rsidTr="00237CD4">
        <w:trPr>
          <w:trHeight w:val="320"/>
        </w:trPr>
        <w:tc>
          <w:tcPr>
            <w:tcW w:w="1474" w:type="pct"/>
            <w:tcBorders>
              <w:top w:val="nil"/>
              <w:left w:val="nil"/>
              <w:bottom w:val="single" w:sz="4" w:space="0" w:color="auto"/>
              <w:right w:val="nil"/>
            </w:tcBorders>
            <w:shd w:val="clear" w:color="auto" w:fill="auto"/>
            <w:noWrap/>
            <w:vAlign w:val="center"/>
            <w:hideMark/>
          </w:tcPr>
          <w:p w14:paraId="69C99D5A" w14:textId="77777777" w:rsidR="00111025" w:rsidRPr="001A720B" w:rsidRDefault="00111025" w:rsidP="00237CD4">
            <w:pPr>
              <w:rPr>
                <w:rFonts w:eastAsia="Times New Roman"/>
                <w:color w:val="000000"/>
                <w:sz w:val="20"/>
                <w:szCs w:val="20"/>
              </w:rPr>
            </w:pPr>
            <w:r w:rsidRPr="001A720B">
              <w:rPr>
                <w:rFonts w:eastAsia="Times New Roman"/>
                <w:color w:val="000000"/>
                <w:sz w:val="20"/>
                <w:szCs w:val="20"/>
              </w:rPr>
              <w:t>Soil N x Soil P x Soil K</w:t>
            </w:r>
          </w:p>
        </w:tc>
        <w:tc>
          <w:tcPr>
            <w:tcW w:w="1145" w:type="pct"/>
            <w:tcBorders>
              <w:top w:val="nil"/>
              <w:left w:val="nil"/>
              <w:bottom w:val="single" w:sz="4" w:space="0" w:color="auto"/>
              <w:right w:val="nil"/>
            </w:tcBorders>
            <w:vAlign w:val="center"/>
          </w:tcPr>
          <w:p w14:paraId="76A6854C" w14:textId="77777777" w:rsidR="00111025" w:rsidRDefault="00111025" w:rsidP="00237CD4">
            <w:pPr>
              <w:jc w:val="center"/>
              <w:rPr>
                <w:rFonts w:eastAsia="Times New Roman"/>
                <w:color w:val="000000"/>
                <w:sz w:val="20"/>
                <w:szCs w:val="20"/>
              </w:rPr>
            </w:pPr>
            <w:r w:rsidRPr="00966EAC">
              <w:rPr>
                <w:rFonts w:eastAsia="Times New Roman"/>
                <w:color w:val="000000"/>
                <w:sz w:val="20"/>
                <w:szCs w:val="20"/>
              </w:rPr>
              <w:t>1</w:t>
            </w:r>
          </w:p>
        </w:tc>
        <w:tc>
          <w:tcPr>
            <w:tcW w:w="1144" w:type="pct"/>
            <w:tcBorders>
              <w:top w:val="nil"/>
              <w:left w:val="nil"/>
              <w:bottom w:val="single" w:sz="4" w:space="0" w:color="auto"/>
              <w:right w:val="nil"/>
            </w:tcBorders>
            <w:shd w:val="clear" w:color="auto" w:fill="auto"/>
            <w:noWrap/>
            <w:vAlign w:val="center"/>
            <w:hideMark/>
          </w:tcPr>
          <w:p w14:paraId="6D549B42"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0.087</w:t>
            </w:r>
          </w:p>
        </w:tc>
        <w:tc>
          <w:tcPr>
            <w:tcW w:w="1237" w:type="pct"/>
            <w:tcBorders>
              <w:left w:val="nil"/>
              <w:bottom w:val="single" w:sz="4" w:space="0" w:color="auto"/>
              <w:right w:val="nil"/>
            </w:tcBorders>
            <w:shd w:val="clear" w:color="auto" w:fill="auto"/>
            <w:noWrap/>
            <w:vAlign w:val="center"/>
            <w:hideMark/>
          </w:tcPr>
          <w:p w14:paraId="61D52D7C" w14:textId="77777777" w:rsidR="00111025" w:rsidRPr="001A720B" w:rsidRDefault="00111025" w:rsidP="00237CD4">
            <w:pPr>
              <w:jc w:val="center"/>
              <w:rPr>
                <w:rFonts w:eastAsia="Times New Roman"/>
                <w:color w:val="000000"/>
                <w:sz w:val="20"/>
                <w:szCs w:val="20"/>
              </w:rPr>
            </w:pPr>
            <w:r>
              <w:rPr>
                <w:rFonts w:eastAsia="Times New Roman"/>
                <w:color w:val="000000"/>
                <w:sz w:val="20"/>
                <w:szCs w:val="20"/>
              </w:rPr>
              <w:t>0.767</w:t>
            </w:r>
          </w:p>
        </w:tc>
      </w:tr>
    </w:tbl>
    <w:p w14:paraId="4798DBDC" w14:textId="2155D603" w:rsidR="004E69E5" w:rsidRDefault="00111025" w:rsidP="00DA24C9">
      <w:pPr>
        <w:spacing w:line="480" w:lineRule="auto"/>
        <w:contextualSpacing/>
        <w:rPr>
          <w:sz w:val="20"/>
          <w:szCs w:val="20"/>
        </w:rPr>
      </w:pPr>
      <w:r>
        <w:rPr>
          <w:sz w:val="20"/>
          <w:szCs w:val="20"/>
        </w:rPr>
        <w:t>*</w:t>
      </w:r>
      <w:r w:rsidRPr="000F56B8">
        <w:rPr>
          <w:sz w:val="20"/>
          <w:szCs w:val="20"/>
        </w:rPr>
        <w:t xml:space="preserve"> P-values &lt; 0.05 are bolded</w:t>
      </w:r>
      <w:r>
        <w:rPr>
          <w:sz w:val="20"/>
          <w:szCs w:val="20"/>
        </w:rPr>
        <w:t xml:space="preserve"> and &lt; 0.1 are italicized</w:t>
      </w:r>
      <w:r w:rsidRPr="000F56B8">
        <w:rPr>
          <w:sz w:val="20"/>
          <w:szCs w:val="20"/>
        </w:rPr>
        <w:t xml:space="preserve">. </w:t>
      </w:r>
      <w:r>
        <w:rPr>
          <w:sz w:val="20"/>
          <w:szCs w:val="20"/>
        </w:rPr>
        <w:t xml:space="preserve">Sample size is 763. </w:t>
      </w:r>
      <w:r w:rsidRPr="000F56B8">
        <w:rPr>
          <w:sz w:val="20"/>
          <w:szCs w:val="20"/>
        </w:rPr>
        <w:t>Key:</w:t>
      </w:r>
      <w:r>
        <w:rPr>
          <w:sz w:val="20"/>
          <w:szCs w:val="20"/>
        </w:rPr>
        <w:t xml:space="preserve"> df = degrees of freedom</w:t>
      </w:r>
      <w:r w:rsidRPr="000F56B8">
        <w:rPr>
          <w:sz w:val="20"/>
          <w:szCs w:val="20"/>
        </w:rPr>
        <w:t>.</w:t>
      </w:r>
    </w:p>
    <w:p w14:paraId="74FFFF76" w14:textId="77777777" w:rsidR="00111025" w:rsidRPr="00DA24C9" w:rsidRDefault="00111025" w:rsidP="00DA24C9">
      <w:pPr>
        <w:spacing w:line="480" w:lineRule="auto"/>
        <w:contextualSpacing/>
      </w:pPr>
    </w:p>
    <w:p w14:paraId="0F7AD5A0" w14:textId="77777777" w:rsidR="00111025" w:rsidRDefault="00111025" w:rsidP="00DA24C9">
      <w:pPr>
        <w:spacing w:line="480" w:lineRule="auto"/>
        <w:contextualSpacing/>
        <w:rPr>
          <w:rFonts w:eastAsia="Times New Roman"/>
          <w:b/>
          <w:bCs/>
          <w:color w:val="000000"/>
        </w:rPr>
      </w:pPr>
    </w:p>
    <w:p w14:paraId="2B52960F" w14:textId="77777777" w:rsidR="00111025" w:rsidRDefault="00111025">
      <w:pPr>
        <w:rPr>
          <w:rFonts w:eastAsia="Times New Roman"/>
          <w:b/>
          <w:bCs/>
          <w:color w:val="000000"/>
        </w:rPr>
      </w:pPr>
      <w:r>
        <w:rPr>
          <w:rFonts w:eastAsia="Times New Roman"/>
          <w:b/>
          <w:bCs/>
          <w:color w:val="000000"/>
        </w:rPr>
        <w:br w:type="page"/>
      </w:r>
    </w:p>
    <w:p w14:paraId="4F2845F8" w14:textId="21BDDA3A" w:rsidR="00111025" w:rsidRDefault="00111025" w:rsidP="00DA24C9">
      <w:pPr>
        <w:spacing w:line="480" w:lineRule="auto"/>
        <w:contextualSpacing/>
        <w:rPr>
          <w:rFonts w:eastAsia="Times New Roman"/>
          <w:bCs/>
          <w:color w:val="000000"/>
        </w:rPr>
      </w:pPr>
      <w:r>
        <w:rPr>
          <w:rFonts w:eastAsia="Times New Roman"/>
          <w:b/>
          <w:bCs/>
          <w:color w:val="000000"/>
        </w:rPr>
        <w:lastRenderedPageBreak/>
        <w:t xml:space="preserve">Figure </w:t>
      </w:r>
      <w:r w:rsidR="00342D03">
        <w:rPr>
          <w:rFonts w:eastAsia="Times New Roman"/>
          <w:b/>
          <w:bCs/>
          <w:color w:val="000000"/>
        </w:rPr>
        <w:t>6</w:t>
      </w:r>
      <w:r>
        <w:rPr>
          <w:rFonts w:eastAsia="Times New Roman"/>
          <w:b/>
          <w:bCs/>
          <w:color w:val="000000"/>
        </w:rPr>
        <w:t>.</w:t>
      </w:r>
    </w:p>
    <w:p w14:paraId="114FD876" w14:textId="40832E14" w:rsidR="00111025" w:rsidRPr="00111025" w:rsidRDefault="00111025" w:rsidP="00DA24C9">
      <w:pPr>
        <w:spacing w:line="480" w:lineRule="auto"/>
        <w:contextualSpacing/>
        <w:rPr>
          <w:rFonts w:eastAsia="Times New Roman"/>
          <w:bCs/>
          <w:color w:val="000000"/>
        </w:rPr>
      </w:pPr>
      <w:r>
        <w:rPr>
          <w:rFonts w:eastAsia="Times New Roman"/>
          <w:bCs/>
          <w:noProof/>
          <w:color w:val="000000"/>
        </w:rPr>
        <w:drawing>
          <wp:inline distT="0" distB="0" distL="0" distR="0" wp14:anchorId="038B8AEA" wp14:editId="6E4393C5">
            <wp:extent cx="5943600" cy="3687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ve_mass_plot.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14:paraId="0A28555D" w14:textId="2CF165D6" w:rsidR="00150B42" w:rsidRPr="001B44B1" w:rsidRDefault="00150B42" w:rsidP="00DA24C9">
      <w:pPr>
        <w:spacing w:line="480" w:lineRule="auto"/>
        <w:contextualSpacing/>
        <w:rPr>
          <w:rFonts w:eastAsia="Times New Roman"/>
          <w:b/>
          <w:bCs/>
          <w:color w:val="000000"/>
        </w:rPr>
      </w:pPr>
      <w:r w:rsidRPr="001B44B1">
        <w:rPr>
          <w:rFonts w:eastAsia="Times New Roman"/>
          <w:b/>
          <w:bCs/>
          <w:color w:val="000000"/>
        </w:rPr>
        <w:t xml:space="preserve">Figure </w:t>
      </w:r>
      <w:r w:rsidR="00342D03">
        <w:rPr>
          <w:rFonts w:eastAsia="Times New Roman"/>
          <w:b/>
          <w:bCs/>
          <w:color w:val="000000"/>
        </w:rPr>
        <w:t>6</w:t>
      </w:r>
      <w:r w:rsidRPr="001B44B1">
        <w:rPr>
          <w:rFonts w:eastAsia="Times New Roman"/>
          <w:b/>
          <w:bCs/>
          <w:color w:val="000000"/>
        </w:rPr>
        <w:t>.</w:t>
      </w:r>
      <w:r w:rsidR="00832B95" w:rsidRPr="00DA24C9">
        <w:rPr>
          <w:rFonts w:eastAsia="Times New Roman"/>
          <w:color w:val="000000"/>
        </w:rPr>
        <w:t xml:space="preserve"> Aboveground biomass (AGB) under ambient soil N and added soil N in each soil P x soil K</w:t>
      </w:r>
      <w:r w:rsidR="00471979" w:rsidRPr="001B44B1">
        <w:rPr>
          <w:rFonts w:eastAsia="Times New Roman"/>
          <w:color w:val="000000"/>
          <w:vertAlign w:val="subscript"/>
        </w:rPr>
        <w:t>+µ</w:t>
      </w:r>
      <w:r w:rsidR="00832B95" w:rsidRPr="00DA24C9">
        <w:rPr>
          <w:rFonts w:eastAsia="Times New Roman"/>
          <w:color w:val="000000"/>
        </w:rPr>
        <w:t xml:space="preserve"> treatment. </w:t>
      </w:r>
      <w:r w:rsidR="00772303" w:rsidRPr="00CB7CF7">
        <w:rPr>
          <w:color w:val="000000"/>
        </w:rPr>
        <w:t>Boxes indicate median, first quartile, and third quartile of the observed data. Whiskers are the furthest data point, no further than 1.5 times the inner quartile range.</w:t>
      </w:r>
      <w:r w:rsidR="00772303" w:rsidRPr="00B05AC4">
        <w:rPr>
          <w:rFonts w:eastAsia="Times New Roman"/>
          <w:color w:val="000000"/>
        </w:rPr>
        <w:t xml:space="preserve"> </w:t>
      </w:r>
      <w:r w:rsidR="00772303">
        <w:rPr>
          <w:rFonts w:eastAsia="Times New Roman"/>
          <w:color w:val="000000"/>
        </w:rPr>
        <w:t xml:space="preserve">Lettering above each box indicates groupings based on post-hoc Tukey’s tests, where different letters indicate statistically different groups at </w:t>
      </w:r>
      <w:r w:rsidR="00772303">
        <w:rPr>
          <w:rFonts w:eastAsia="Times New Roman"/>
          <w:color w:val="000000"/>
          <w:lang w:val="el-GR"/>
        </w:rPr>
        <w:t>α</w:t>
      </w:r>
      <w:r w:rsidR="00772303">
        <w:rPr>
          <w:rFonts w:eastAsia="Times New Roman"/>
          <w:color w:val="000000"/>
        </w:rPr>
        <w:t xml:space="preserve"> = 0.05.</w:t>
      </w:r>
    </w:p>
    <w:p w14:paraId="2AF9C4D9" w14:textId="77777777" w:rsidR="00111025" w:rsidRDefault="00111025">
      <w:pPr>
        <w:rPr>
          <w:rFonts w:eastAsia="Times New Roman"/>
          <w:b/>
          <w:bCs/>
          <w:color w:val="000000"/>
        </w:rPr>
      </w:pPr>
      <w:r>
        <w:rPr>
          <w:rFonts w:eastAsia="Times New Roman"/>
          <w:b/>
          <w:bCs/>
          <w:color w:val="000000"/>
        </w:rPr>
        <w:br w:type="page"/>
      </w:r>
    </w:p>
    <w:p w14:paraId="63675E5A" w14:textId="25EDB306" w:rsidR="00745361" w:rsidRPr="00111025" w:rsidRDefault="00E82934" w:rsidP="00DA24C9">
      <w:pPr>
        <w:spacing w:line="480" w:lineRule="auto"/>
        <w:contextualSpacing/>
        <w:rPr>
          <w:rFonts w:eastAsia="Times New Roman"/>
          <w:bCs/>
          <w:i/>
          <w:color w:val="000000"/>
        </w:rPr>
      </w:pPr>
      <w:r w:rsidRPr="00111025">
        <w:rPr>
          <w:rFonts w:eastAsia="Times New Roman"/>
          <w:bCs/>
          <w:i/>
          <w:color w:val="000000"/>
        </w:rPr>
        <w:lastRenderedPageBreak/>
        <w:t>E</w:t>
      </w:r>
      <w:r w:rsidR="00745361" w:rsidRPr="00111025">
        <w:rPr>
          <w:rFonts w:eastAsia="Times New Roman"/>
          <w:bCs/>
          <w:i/>
          <w:color w:val="000000"/>
        </w:rPr>
        <w:t xml:space="preserve">ffect of soil nitrogen supply in relation to community nitrogen demand on </w:t>
      </w:r>
      <w:proofErr w:type="spellStart"/>
      <w:r w:rsidR="00745361" w:rsidRPr="00111025">
        <w:rPr>
          <w:rFonts w:eastAsia="Times New Roman"/>
          <w:bCs/>
          <w:i/>
          <w:iCs/>
          <w:color w:val="000000"/>
        </w:rPr>
        <w:t>N</w:t>
      </w:r>
      <w:r w:rsidR="00745361" w:rsidRPr="00111025">
        <w:rPr>
          <w:rFonts w:eastAsia="Times New Roman"/>
          <w:bCs/>
          <w:i/>
          <w:color w:val="000000"/>
          <w:vertAlign w:val="subscript"/>
        </w:rPr>
        <w:t>area</w:t>
      </w:r>
      <w:proofErr w:type="spellEnd"/>
    </w:p>
    <w:p w14:paraId="19E6730F" w14:textId="083B0B1D" w:rsidR="00D10DE1" w:rsidRPr="007F6C75" w:rsidRDefault="007F1A75">
      <w:pPr>
        <w:spacing w:line="480" w:lineRule="auto"/>
        <w:contextualSpacing/>
        <w:rPr>
          <w:rFonts w:eastAsia="Times New Roman"/>
          <w:color w:val="000000"/>
        </w:rPr>
      </w:pPr>
      <w:r w:rsidRPr="001B44B1">
        <w:rPr>
          <w:rFonts w:eastAsia="Times New Roman"/>
          <w:b/>
          <w:bCs/>
          <w:color w:val="000000"/>
        </w:rPr>
        <w:tab/>
      </w:r>
      <w:commentRangeStart w:id="49"/>
      <w:r w:rsidR="00880F5C">
        <w:rPr>
          <w:rFonts w:eastAsia="Times New Roman"/>
          <w:color w:val="000000"/>
        </w:rPr>
        <w:t>T</w:t>
      </w:r>
      <w:r w:rsidR="00A93E29">
        <w:rPr>
          <w:rFonts w:eastAsia="Times New Roman"/>
          <w:color w:val="000000"/>
        </w:rPr>
        <w:t>he</w:t>
      </w:r>
      <w:r w:rsidR="00880F5C">
        <w:rPr>
          <w:rFonts w:eastAsia="Times New Roman"/>
          <w:color w:val="000000"/>
        </w:rPr>
        <w:t>re was a significant interaction between the</w:t>
      </w:r>
      <w:r w:rsidR="00A93E29">
        <w:rPr>
          <w:rFonts w:eastAsia="Times New Roman"/>
          <w:color w:val="000000"/>
        </w:rPr>
        <w:t xml:space="preserve"> response of </w:t>
      </w:r>
      <w:proofErr w:type="spellStart"/>
      <w:r w:rsidR="00A93E29">
        <w:rPr>
          <w:rFonts w:eastAsia="Times New Roman"/>
          <w:i/>
          <w:color w:val="000000"/>
        </w:rPr>
        <w:t>M</w:t>
      </w:r>
      <w:r w:rsidR="00A93E29">
        <w:rPr>
          <w:rFonts w:eastAsia="Times New Roman"/>
          <w:color w:val="000000"/>
          <w:vertAlign w:val="subscript"/>
        </w:rPr>
        <w:t>area</w:t>
      </w:r>
      <w:proofErr w:type="spellEnd"/>
      <w:r w:rsidR="00A93E29">
        <w:rPr>
          <w:rFonts w:eastAsia="Times New Roman"/>
          <w:color w:val="000000"/>
        </w:rPr>
        <w:t xml:space="preserve"> to added soil N</w:t>
      </w:r>
      <w:r w:rsidR="00D10DE1" w:rsidRPr="00771C52">
        <w:rPr>
          <w:rFonts w:eastAsia="Times New Roman"/>
          <w:color w:val="000000"/>
        </w:rPr>
        <w:t xml:space="preserve"> </w:t>
      </w:r>
      <w:r w:rsidR="00A93E29">
        <w:rPr>
          <w:rFonts w:eastAsia="Times New Roman"/>
          <w:color w:val="000000"/>
        </w:rPr>
        <w:t>(</w:t>
      </w:r>
      <w:r w:rsidR="00D10DE1" w:rsidRPr="00771C52">
        <w:rPr>
          <w:rFonts w:eastAsia="Times New Roman"/>
          <w:color w:val="000000"/>
        </w:rPr>
        <w:t>∆</w:t>
      </w:r>
      <w:proofErr w:type="spellStart"/>
      <w:r w:rsidR="00A93E29">
        <w:rPr>
          <w:rFonts w:eastAsia="Times New Roman"/>
          <w:i/>
          <w:color w:val="000000"/>
        </w:rPr>
        <w:t>M</w:t>
      </w:r>
      <w:r w:rsidR="00A93E29">
        <w:rPr>
          <w:rFonts w:eastAsia="Times New Roman"/>
          <w:color w:val="000000"/>
          <w:vertAlign w:val="subscript"/>
        </w:rPr>
        <w:t>area</w:t>
      </w:r>
      <w:proofErr w:type="spellEnd"/>
      <w:r w:rsidR="00A93E29">
        <w:rPr>
          <w:rFonts w:eastAsia="Times New Roman"/>
          <w:color w:val="000000"/>
        </w:rPr>
        <w:t>; %</w:t>
      </w:r>
      <w:r w:rsidR="00D10DE1" w:rsidRPr="001B44B1">
        <w:rPr>
          <w:rFonts w:eastAsia="Times New Roman"/>
          <w:color w:val="000000"/>
        </w:rPr>
        <w:t>)</w:t>
      </w:r>
      <w:r w:rsidR="00D10DE1" w:rsidRPr="00DA24C9">
        <w:rPr>
          <w:rFonts w:eastAsia="Times New Roman"/>
          <w:color w:val="000000"/>
        </w:rPr>
        <w:t xml:space="preserve"> </w:t>
      </w:r>
      <w:r w:rsidR="00D10DE1" w:rsidRPr="001B44B1">
        <w:rPr>
          <w:rFonts w:eastAsia="Times New Roman"/>
          <w:color w:val="000000"/>
        </w:rPr>
        <w:t xml:space="preserve">and </w:t>
      </w:r>
      <w:r w:rsidR="00A93E29">
        <w:rPr>
          <w:rFonts w:eastAsia="Times New Roman"/>
          <w:color w:val="000000"/>
        </w:rPr>
        <w:t>the response of AGB to added soil N</w:t>
      </w:r>
      <w:r w:rsidR="00D10DE1" w:rsidRPr="001B44B1">
        <w:rPr>
          <w:rFonts w:eastAsia="Times New Roman"/>
          <w:color w:val="000000"/>
        </w:rPr>
        <w:t xml:space="preserve"> </w:t>
      </w:r>
      <w:r w:rsidR="00A93E29">
        <w:rPr>
          <w:rFonts w:eastAsia="Times New Roman"/>
          <w:color w:val="000000"/>
        </w:rPr>
        <w:t>(</w:t>
      </w:r>
      <w:r w:rsidR="00D10DE1" w:rsidRPr="001B44B1">
        <w:rPr>
          <w:rFonts w:eastAsia="Times New Roman"/>
          <w:color w:val="000000"/>
        </w:rPr>
        <w:t>∆</w:t>
      </w:r>
      <w:r w:rsidR="00D10DE1" w:rsidRPr="00DA24C9">
        <w:rPr>
          <w:rFonts w:eastAsia="Times New Roman"/>
          <w:color w:val="000000"/>
        </w:rPr>
        <w:t>AGB</w:t>
      </w:r>
      <w:r w:rsidR="00A93E29">
        <w:rPr>
          <w:rFonts w:eastAsia="Times New Roman"/>
          <w:color w:val="000000"/>
        </w:rPr>
        <w:t>; %)</w:t>
      </w:r>
      <w:r w:rsidR="00880F5C">
        <w:rPr>
          <w:rFonts w:eastAsia="Times New Roman"/>
          <w:color w:val="000000"/>
        </w:rPr>
        <w:t xml:space="preserve"> on </w:t>
      </w:r>
      <w:r w:rsidR="00880F5C">
        <w:rPr>
          <w:rFonts w:eastAsia="Times New Roman"/>
          <w:bCs/>
          <w:color w:val="000000"/>
        </w:rPr>
        <w:t>t</w:t>
      </w:r>
      <w:r w:rsidR="00880F5C" w:rsidRPr="00D92A04">
        <w:rPr>
          <w:rFonts w:eastAsia="Times New Roman"/>
          <w:bCs/>
          <w:color w:val="000000"/>
        </w:rPr>
        <w:t>he</w:t>
      </w:r>
      <w:r w:rsidR="00880F5C">
        <w:rPr>
          <w:rFonts w:eastAsia="Times New Roman"/>
          <w:color w:val="000000"/>
        </w:rPr>
        <w:t xml:space="preserve"> response of </w:t>
      </w:r>
      <w:proofErr w:type="spellStart"/>
      <w:r w:rsidR="00880F5C">
        <w:rPr>
          <w:rFonts w:eastAsia="Times New Roman"/>
          <w:i/>
          <w:color w:val="000000"/>
        </w:rPr>
        <w:t>N</w:t>
      </w:r>
      <w:r w:rsidR="00880F5C">
        <w:rPr>
          <w:rFonts w:eastAsia="Times New Roman"/>
          <w:color w:val="000000"/>
          <w:vertAlign w:val="subscript"/>
        </w:rPr>
        <w:t>area</w:t>
      </w:r>
      <w:proofErr w:type="spellEnd"/>
      <w:r w:rsidR="00880F5C">
        <w:rPr>
          <w:rFonts w:eastAsia="Times New Roman"/>
          <w:color w:val="000000"/>
        </w:rPr>
        <w:t xml:space="preserve"> to added soil N (</w:t>
      </w:r>
      <w:r w:rsidR="00880F5C" w:rsidRPr="001B44B1">
        <w:rPr>
          <w:rFonts w:eastAsia="Times New Roman"/>
          <w:color w:val="000000"/>
        </w:rPr>
        <w:t>∆</w:t>
      </w:r>
      <w:proofErr w:type="spellStart"/>
      <w:r w:rsidR="00880F5C" w:rsidRPr="001B44B1">
        <w:rPr>
          <w:rFonts w:eastAsia="Times New Roman"/>
          <w:i/>
          <w:iCs/>
          <w:color w:val="000000"/>
        </w:rPr>
        <w:t>N</w:t>
      </w:r>
      <w:r w:rsidR="00880F5C" w:rsidRPr="00771C52">
        <w:rPr>
          <w:rFonts w:eastAsia="Times New Roman"/>
          <w:color w:val="000000"/>
          <w:vertAlign w:val="subscript"/>
        </w:rPr>
        <w:t>area</w:t>
      </w:r>
      <w:proofErr w:type="spellEnd"/>
      <w:r w:rsidR="00880F5C">
        <w:rPr>
          <w:rFonts w:eastAsia="Times New Roman"/>
          <w:color w:val="000000"/>
        </w:rPr>
        <w:t>; %)</w:t>
      </w:r>
      <w:r w:rsidR="00880F5C" w:rsidRPr="00880F5C" w:rsidDel="00880F5C">
        <w:rPr>
          <w:rFonts w:eastAsia="Times New Roman"/>
          <w:color w:val="000000"/>
        </w:rPr>
        <w:t xml:space="preserve"> </w:t>
      </w:r>
      <w:r w:rsidR="00D10DE1" w:rsidRPr="001B44B1">
        <w:rPr>
          <w:rFonts w:eastAsia="Times New Roman"/>
          <w:color w:val="000000"/>
        </w:rPr>
        <w:t>(</w:t>
      </w:r>
      <w:r w:rsidR="00D10DE1" w:rsidRPr="001B44B1">
        <w:rPr>
          <w:rFonts w:eastAsia="Times New Roman"/>
          <w:i/>
          <w:iCs/>
          <w:color w:val="000000"/>
        </w:rPr>
        <w:t xml:space="preserve">p </w:t>
      </w:r>
      <w:r w:rsidR="00D10DE1" w:rsidRPr="001B44B1">
        <w:rPr>
          <w:rFonts w:eastAsia="Times New Roman"/>
          <w:color w:val="000000"/>
        </w:rPr>
        <w:t>= 0.035; Table 5)</w:t>
      </w:r>
      <w:commentRangeEnd w:id="49"/>
      <w:r w:rsidR="00505CE2">
        <w:rPr>
          <w:rStyle w:val="CommentReference"/>
        </w:rPr>
        <w:commentReference w:id="49"/>
      </w:r>
      <w:r w:rsidR="00D10DE1" w:rsidRPr="001B44B1">
        <w:rPr>
          <w:rFonts w:eastAsia="Times New Roman"/>
          <w:color w:val="000000"/>
        </w:rPr>
        <w:t>.</w:t>
      </w:r>
      <w:r w:rsidR="00880F5C">
        <w:rPr>
          <w:rFonts w:eastAsia="Times New Roman"/>
          <w:color w:val="000000"/>
        </w:rPr>
        <w:t xml:space="preserve"> This interaction indicated that the slope of the relationship between </w:t>
      </w:r>
      <w:r w:rsidR="00880F5C" w:rsidRPr="001B44B1">
        <w:rPr>
          <w:rFonts w:eastAsia="Times New Roman"/>
          <w:color w:val="000000"/>
        </w:rPr>
        <w:t>∆</w:t>
      </w:r>
      <w:proofErr w:type="spellStart"/>
      <w:r w:rsidR="00880F5C" w:rsidRPr="001B44B1">
        <w:rPr>
          <w:rFonts w:eastAsia="Times New Roman"/>
          <w:i/>
          <w:iCs/>
          <w:color w:val="000000"/>
        </w:rPr>
        <w:t>N</w:t>
      </w:r>
      <w:r w:rsidR="00880F5C" w:rsidRPr="00771C52">
        <w:rPr>
          <w:rFonts w:eastAsia="Times New Roman"/>
          <w:color w:val="000000"/>
          <w:vertAlign w:val="subscript"/>
        </w:rPr>
        <w:t>area</w:t>
      </w:r>
      <w:proofErr w:type="spellEnd"/>
      <w:r w:rsidR="00880F5C">
        <w:rPr>
          <w:rFonts w:eastAsia="Times New Roman"/>
          <w:color w:val="000000"/>
        </w:rPr>
        <w:t xml:space="preserve"> and ∆AGB decreased as </w:t>
      </w:r>
      <w:r w:rsidR="00880F5C" w:rsidRPr="00771C52">
        <w:rPr>
          <w:rFonts w:eastAsia="Times New Roman"/>
          <w:color w:val="000000"/>
        </w:rPr>
        <w:t>∆</w:t>
      </w:r>
      <w:proofErr w:type="spellStart"/>
      <w:r w:rsidR="00880F5C">
        <w:rPr>
          <w:rFonts w:eastAsia="Times New Roman"/>
          <w:i/>
          <w:color w:val="000000"/>
        </w:rPr>
        <w:t>M</w:t>
      </w:r>
      <w:r w:rsidR="00880F5C">
        <w:rPr>
          <w:rFonts w:eastAsia="Times New Roman"/>
          <w:color w:val="000000"/>
          <w:vertAlign w:val="subscript"/>
        </w:rPr>
        <w:t>area</w:t>
      </w:r>
      <w:proofErr w:type="spellEnd"/>
      <w:r w:rsidR="00880F5C">
        <w:rPr>
          <w:rFonts w:eastAsia="Times New Roman"/>
          <w:color w:val="000000"/>
        </w:rPr>
        <w:t xml:space="preserve"> increased, such that the slope was indistinguishable from 0 at low </w:t>
      </w:r>
      <w:r w:rsidR="00880F5C" w:rsidRPr="00771C52">
        <w:rPr>
          <w:rFonts w:eastAsia="Times New Roman"/>
          <w:color w:val="000000"/>
        </w:rPr>
        <w:t>∆</w:t>
      </w:r>
      <w:proofErr w:type="spellStart"/>
      <w:r w:rsidR="00880F5C">
        <w:rPr>
          <w:rFonts w:eastAsia="Times New Roman"/>
          <w:i/>
          <w:color w:val="000000"/>
        </w:rPr>
        <w:t>M</w:t>
      </w:r>
      <w:r w:rsidR="00880F5C">
        <w:rPr>
          <w:rFonts w:eastAsia="Times New Roman"/>
          <w:color w:val="000000"/>
          <w:vertAlign w:val="subscript"/>
        </w:rPr>
        <w:t>area</w:t>
      </w:r>
      <w:proofErr w:type="spellEnd"/>
      <w:r w:rsidR="00880F5C">
        <w:rPr>
          <w:rFonts w:eastAsia="Times New Roman"/>
          <w:color w:val="000000"/>
        </w:rPr>
        <w:t xml:space="preserve">, but became significantly negative at high </w:t>
      </w:r>
      <w:r w:rsidR="00880F5C" w:rsidRPr="00771C52">
        <w:rPr>
          <w:rFonts w:eastAsia="Times New Roman"/>
          <w:color w:val="000000"/>
        </w:rPr>
        <w:t>∆</w:t>
      </w:r>
      <w:proofErr w:type="spellStart"/>
      <w:r w:rsidR="00880F5C">
        <w:rPr>
          <w:rFonts w:eastAsia="Times New Roman"/>
          <w:i/>
          <w:color w:val="000000"/>
        </w:rPr>
        <w:t>M</w:t>
      </w:r>
      <w:r w:rsidR="00880F5C">
        <w:rPr>
          <w:rFonts w:eastAsia="Times New Roman"/>
          <w:color w:val="000000"/>
          <w:vertAlign w:val="subscript"/>
        </w:rPr>
        <w:t>area</w:t>
      </w:r>
      <w:proofErr w:type="spellEnd"/>
      <w:r w:rsidR="00880F5C">
        <w:rPr>
          <w:rFonts w:eastAsia="Times New Roman"/>
          <w:color w:val="000000"/>
        </w:rPr>
        <w:t xml:space="preserve"> (Table 6 and Figure </w:t>
      </w:r>
      <w:r w:rsidR="00BD3DF0">
        <w:rPr>
          <w:rFonts w:eastAsia="Times New Roman"/>
          <w:color w:val="000000"/>
        </w:rPr>
        <w:t>7</w:t>
      </w:r>
      <w:r w:rsidR="00880F5C">
        <w:rPr>
          <w:rFonts w:eastAsia="Times New Roman"/>
          <w:color w:val="000000"/>
        </w:rPr>
        <w:t xml:space="preserve">). </w:t>
      </w:r>
      <w:r w:rsidR="002A727E">
        <w:rPr>
          <w:rFonts w:eastAsia="Times New Roman"/>
          <w:color w:val="000000"/>
        </w:rPr>
        <w:t xml:space="preserve">Our post-hoc tests indicated that negative </w:t>
      </w:r>
      <w:r w:rsidR="002A727E" w:rsidRPr="001B44B1">
        <w:rPr>
          <w:rFonts w:eastAsia="Times New Roman"/>
          <w:color w:val="000000"/>
        </w:rPr>
        <w:t>∆</w:t>
      </w:r>
      <w:proofErr w:type="spellStart"/>
      <w:r w:rsidR="002A727E" w:rsidRPr="001B44B1">
        <w:rPr>
          <w:rFonts w:eastAsia="Times New Roman"/>
          <w:i/>
          <w:iCs/>
          <w:color w:val="000000"/>
        </w:rPr>
        <w:t>N</w:t>
      </w:r>
      <w:r w:rsidR="002A727E" w:rsidRPr="00771C52">
        <w:rPr>
          <w:rFonts w:eastAsia="Times New Roman"/>
          <w:color w:val="000000"/>
          <w:vertAlign w:val="subscript"/>
        </w:rPr>
        <w:t>area</w:t>
      </w:r>
      <w:proofErr w:type="spellEnd"/>
      <w:r w:rsidR="002A727E">
        <w:rPr>
          <w:rFonts w:eastAsia="Times New Roman"/>
          <w:color w:val="000000"/>
        </w:rPr>
        <w:t>-∆AGB slopes were at least marginally (</w:t>
      </w:r>
      <w:r w:rsidR="002A727E">
        <w:rPr>
          <w:rFonts w:eastAsia="Times New Roman"/>
          <w:i/>
          <w:color w:val="000000"/>
        </w:rPr>
        <w:t xml:space="preserve">p </w:t>
      </w:r>
      <w:r w:rsidR="002A727E">
        <w:rPr>
          <w:rFonts w:eastAsia="Times New Roman"/>
          <w:color w:val="000000"/>
        </w:rPr>
        <w:t>&lt;0.1) negative at ∆</w:t>
      </w:r>
      <w:proofErr w:type="spellStart"/>
      <w:r w:rsidR="002A727E">
        <w:rPr>
          <w:rFonts w:eastAsia="Times New Roman"/>
          <w:i/>
          <w:color w:val="000000"/>
        </w:rPr>
        <w:t>M</w:t>
      </w:r>
      <w:r w:rsidR="002A727E">
        <w:rPr>
          <w:rFonts w:eastAsia="Times New Roman"/>
          <w:color w:val="000000"/>
          <w:vertAlign w:val="subscript"/>
        </w:rPr>
        <w:t>area</w:t>
      </w:r>
      <w:proofErr w:type="spellEnd"/>
      <w:r w:rsidR="002A727E">
        <w:rPr>
          <w:rFonts w:eastAsia="Times New Roman"/>
          <w:color w:val="000000"/>
          <w:vertAlign w:val="subscript"/>
        </w:rPr>
        <w:t xml:space="preserve"> </w:t>
      </w:r>
      <w:r w:rsidR="002A727E">
        <w:rPr>
          <w:rFonts w:eastAsia="Times New Roman"/>
          <w:color w:val="000000"/>
        </w:rPr>
        <w:t xml:space="preserve">values greater than or equal to zero. </w:t>
      </w:r>
      <w:r w:rsidR="007F6C75" w:rsidRPr="001B44B1">
        <w:rPr>
          <w:rFonts w:eastAsia="Times New Roman"/>
          <w:color w:val="000000"/>
        </w:rPr>
        <w:t>∆</w:t>
      </w:r>
      <w:proofErr w:type="spellStart"/>
      <w:r w:rsidR="007F6C75" w:rsidRPr="001B44B1">
        <w:rPr>
          <w:rFonts w:eastAsia="Times New Roman"/>
          <w:i/>
          <w:iCs/>
          <w:color w:val="000000"/>
        </w:rPr>
        <w:t>N</w:t>
      </w:r>
      <w:r w:rsidR="007F6C75" w:rsidRPr="00771C52">
        <w:rPr>
          <w:rFonts w:eastAsia="Times New Roman"/>
          <w:color w:val="000000"/>
          <w:vertAlign w:val="subscript"/>
        </w:rPr>
        <w:t>area</w:t>
      </w:r>
      <w:proofErr w:type="spellEnd"/>
      <w:r w:rsidR="007F6C75">
        <w:rPr>
          <w:rFonts w:eastAsia="Times New Roman"/>
          <w:color w:val="000000"/>
        </w:rPr>
        <w:t xml:space="preserve"> also increased with increasing </w:t>
      </w:r>
      <w:r w:rsidR="007F6C75" w:rsidRPr="00771C52">
        <w:rPr>
          <w:rFonts w:eastAsia="Times New Roman"/>
          <w:color w:val="000000"/>
        </w:rPr>
        <w:t>∆</w:t>
      </w:r>
      <w:proofErr w:type="spellStart"/>
      <w:r w:rsidR="007F6C75">
        <w:rPr>
          <w:rFonts w:eastAsia="Times New Roman"/>
          <w:i/>
          <w:color w:val="000000"/>
        </w:rPr>
        <w:t>M</w:t>
      </w:r>
      <w:r w:rsidR="007F6C75">
        <w:rPr>
          <w:rFonts w:eastAsia="Times New Roman"/>
          <w:color w:val="000000"/>
          <w:vertAlign w:val="subscript"/>
        </w:rPr>
        <w:t>area</w:t>
      </w:r>
      <w:proofErr w:type="spellEnd"/>
      <w:r w:rsidR="007F6C75">
        <w:rPr>
          <w:rFonts w:eastAsia="Times New Roman"/>
          <w:color w:val="000000"/>
        </w:rPr>
        <w:t xml:space="preserve"> (</w:t>
      </w:r>
      <w:r w:rsidR="007F6C75">
        <w:rPr>
          <w:rFonts w:eastAsia="Times New Roman"/>
          <w:i/>
          <w:color w:val="000000"/>
        </w:rPr>
        <w:t>p</w:t>
      </w:r>
      <w:r w:rsidR="007F6C75">
        <w:rPr>
          <w:rFonts w:eastAsia="Times New Roman"/>
          <w:color w:val="000000"/>
        </w:rPr>
        <w:t xml:space="preserve"> &lt; 0.001; Table 5 and Figure </w:t>
      </w:r>
      <w:r w:rsidR="00BD3DF0">
        <w:rPr>
          <w:rFonts w:eastAsia="Times New Roman"/>
          <w:color w:val="000000"/>
        </w:rPr>
        <w:t>7</w:t>
      </w:r>
      <w:r w:rsidR="007F6C75">
        <w:rPr>
          <w:rFonts w:eastAsia="Times New Roman"/>
          <w:color w:val="000000"/>
        </w:rPr>
        <w:t xml:space="preserve">). Together, </w:t>
      </w:r>
      <w:r w:rsidR="00D06FFF">
        <w:rPr>
          <w:rFonts w:eastAsia="Times New Roman"/>
          <w:color w:val="000000"/>
        </w:rPr>
        <w:t xml:space="preserve">these responses </w:t>
      </w:r>
      <w:r w:rsidR="007F6C75">
        <w:rPr>
          <w:rFonts w:eastAsia="Times New Roman"/>
          <w:color w:val="000000"/>
        </w:rPr>
        <w:t xml:space="preserve">revealed that the soil N had the greatest stimulation on </w:t>
      </w:r>
      <w:proofErr w:type="spellStart"/>
      <w:r w:rsidR="007F6C75">
        <w:rPr>
          <w:rFonts w:eastAsia="Times New Roman"/>
          <w:i/>
          <w:color w:val="000000"/>
        </w:rPr>
        <w:t>N</w:t>
      </w:r>
      <w:r w:rsidR="007F6C75">
        <w:rPr>
          <w:rFonts w:eastAsia="Times New Roman"/>
          <w:color w:val="000000"/>
          <w:vertAlign w:val="subscript"/>
        </w:rPr>
        <w:t>area</w:t>
      </w:r>
      <w:proofErr w:type="spellEnd"/>
      <w:r w:rsidR="007F6C75">
        <w:rPr>
          <w:rFonts w:eastAsia="Times New Roman"/>
          <w:color w:val="000000"/>
        </w:rPr>
        <w:t xml:space="preserve"> when</w:t>
      </w:r>
      <w:r w:rsidR="00D06FFF">
        <w:rPr>
          <w:rFonts w:eastAsia="Times New Roman"/>
          <w:color w:val="000000"/>
        </w:rPr>
        <w:t xml:space="preserve"> plants increased allocation to </w:t>
      </w:r>
      <w:proofErr w:type="spellStart"/>
      <w:r w:rsidR="00D06FFF">
        <w:rPr>
          <w:rFonts w:eastAsia="Times New Roman"/>
          <w:i/>
          <w:color w:val="000000"/>
        </w:rPr>
        <w:t>M</w:t>
      </w:r>
      <w:r w:rsidR="00D06FFF">
        <w:rPr>
          <w:rFonts w:eastAsia="Times New Roman"/>
          <w:color w:val="000000"/>
          <w:vertAlign w:val="subscript"/>
        </w:rPr>
        <w:t>area</w:t>
      </w:r>
      <w:proofErr w:type="spellEnd"/>
      <w:r w:rsidR="00D06FFF">
        <w:rPr>
          <w:rFonts w:eastAsia="Times New Roman"/>
          <w:color w:val="000000"/>
        </w:rPr>
        <w:t>, but did not increase AGB</w:t>
      </w:r>
      <w:r w:rsidR="007F6C75">
        <w:rPr>
          <w:rFonts w:eastAsia="Times New Roman"/>
          <w:color w:val="000000"/>
        </w:rPr>
        <w:t xml:space="preserve"> </w:t>
      </w:r>
      <w:r w:rsidR="00C71FEE">
        <w:rPr>
          <w:rFonts w:eastAsia="Times New Roman"/>
          <w:color w:val="000000"/>
        </w:rPr>
        <w:t xml:space="preserve">(Figure </w:t>
      </w:r>
      <w:r w:rsidR="00BD3DF0">
        <w:rPr>
          <w:rFonts w:eastAsia="Times New Roman"/>
          <w:color w:val="000000"/>
        </w:rPr>
        <w:t>7</w:t>
      </w:r>
      <w:r w:rsidR="00C71FEE">
        <w:rPr>
          <w:rFonts w:eastAsia="Times New Roman"/>
          <w:color w:val="000000"/>
        </w:rPr>
        <w:t>).</w:t>
      </w:r>
    </w:p>
    <w:p w14:paraId="399232BD" w14:textId="3EAA9929" w:rsidR="007F6C75" w:rsidRPr="00DA24C9" w:rsidRDefault="007F6C75" w:rsidP="00DA24C9">
      <w:pPr>
        <w:spacing w:line="480" w:lineRule="auto"/>
        <w:contextualSpacing/>
        <w:rPr>
          <w:b/>
          <w:bCs/>
        </w:rPr>
      </w:pPr>
      <w:r>
        <w:rPr>
          <w:b/>
          <w:bCs/>
        </w:rPr>
        <w:tab/>
      </w:r>
      <w:r w:rsidR="00C71FEE">
        <w:rPr>
          <w:rFonts w:eastAsia="Times New Roman"/>
          <w:bCs/>
          <w:color w:val="000000"/>
        </w:rPr>
        <w:t>∆</w:t>
      </w:r>
      <w:proofErr w:type="spellStart"/>
      <w:r w:rsidRPr="001B44B1">
        <w:rPr>
          <w:rFonts w:eastAsia="Times New Roman"/>
          <w:i/>
          <w:iCs/>
          <w:color w:val="000000"/>
        </w:rPr>
        <w:t>N</w:t>
      </w:r>
      <w:r w:rsidRPr="00771C52">
        <w:rPr>
          <w:rFonts w:eastAsia="Times New Roman"/>
          <w:color w:val="000000"/>
          <w:vertAlign w:val="subscript"/>
        </w:rPr>
        <w:t>area</w:t>
      </w:r>
      <w:proofErr w:type="spellEnd"/>
      <w:r>
        <w:rPr>
          <w:rFonts w:eastAsia="Times New Roman"/>
          <w:color w:val="000000"/>
        </w:rPr>
        <w:t xml:space="preserve"> </w:t>
      </w:r>
      <w:r w:rsidRPr="00771C52">
        <w:rPr>
          <w:rFonts w:eastAsia="Times New Roman"/>
          <w:color w:val="000000"/>
        </w:rPr>
        <w:t>was significantly impacted by soil P (</w:t>
      </w:r>
      <w:r w:rsidRPr="00771C52">
        <w:rPr>
          <w:rFonts w:eastAsia="Times New Roman"/>
          <w:i/>
          <w:iCs/>
          <w:color w:val="000000"/>
        </w:rPr>
        <w:t xml:space="preserve">p </w:t>
      </w:r>
      <w:r w:rsidRPr="00771C52">
        <w:rPr>
          <w:rFonts w:eastAsia="Times New Roman"/>
          <w:color w:val="000000"/>
        </w:rPr>
        <w:t>= 0.005),</w:t>
      </w:r>
      <w:r>
        <w:rPr>
          <w:rFonts w:eastAsia="Times New Roman"/>
          <w:color w:val="000000"/>
        </w:rPr>
        <w:t xml:space="preserve"> where </w:t>
      </w:r>
      <w:r w:rsidRPr="001B44B1">
        <w:rPr>
          <w:rFonts w:eastAsia="Times New Roman"/>
          <w:color w:val="000000"/>
        </w:rPr>
        <w:t>∆</w:t>
      </w:r>
      <w:proofErr w:type="spellStart"/>
      <w:r w:rsidRPr="001B44B1">
        <w:rPr>
          <w:rFonts w:eastAsia="Times New Roman"/>
          <w:i/>
          <w:iCs/>
          <w:color w:val="000000"/>
        </w:rPr>
        <w:t>N</w:t>
      </w:r>
      <w:r w:rsidRPr="00771C52">
        <w:rPr>
          <w:rFonts w:eastAsia="Times New Roman"/>
          <w:color w:val="000000"/>
          <w:vertAlign w:val="subscript"/>
        </w:rPr>
        <w:t>area</w:t>
      </w:r>
      <w:proofErr w:type="spellEnd"/>
      <w:r>
        <w:rPr>
          <w:rFonts w:eastAsia="Times New Roman"/>
          <w:color w:val="000000"/>
        </w:rPr>
        <w:t xml:space="preserve"> was greater in ambient P (16.7%) than the added P (7.0%) plots</w:t>
      </w:r>
      <w:r w:rsidR="00C71FEE">
        <w:rPr>
          <w:rFonts w:eastAsia="Times New Roman"/>
          <w:color w:val="000000"/>
        </w:rPr>
        <w:t>, confirming results from the first model presented above</w:t>
      </w:r>
      <w:r>
        <w:rPr>
          <w:rFonts w:eastAsia="Times New Roman"/>
          <w:color w:val="000000"/>
        </w:rPr>
        <w:t>.</w:t>
      </w:r>
    </w:p>
    <w:p w14:paraId="17CDBAD8" w14:textId="77777777" w:rsidR="007F1A75" w:rsidRPr="001B44B1" w:rsidRDefault="007F1A75" w:rsidP="00DA24C9">
      <w:pPr>
        <w:spacing w:line="480" w:lineRule="auto"/>
        <w:contextualSpacing/>
        <w:rPr>
          <w:rFonts w:eastAsia="Times New Roman"/>
          <w:b/>
          <w:bCs/>
          <w:color w:val="000000"/>
        </w:rPr>
      </w:pPr>
    </w:p>
    <w:p w14:paraId="0C03B1AF" w14:textId="77777777" w:rsidR="005D276D" w:rsidRDefault="005D276D">
      <w:pPr>
        <w:rPr>
          <w:b/>
          <w:bCs/>
        </w:rPr>
      </w:pPr>
      <w:r>
        <w:rPr>
          <w:b/>
          <w:bCs/>
        </w:rPr>
        <w:br w:type="page"/>
      </w:r>
    </w:p>
    <w:p w14:paraId="7D4F3D45" w14:textId="77777777" w:rsidR="005D276D" w:rsidRPr="0070307F" w:rsidRDefault="005D276D" w:rsidP="005D276D">
      <w:pPr>
        <w:spacing w:line="480" w:lineRule="auto"/>
        <w:rPr>
          <w:b/>
          <w:bCs/>
          <w:sz w:val="20"/>
          <w:szCs w:val="20"/>
          <w:vertAlign w:val="subscript"/>
        </w:rPr>
      </w:pPr>
      <w:r w:rsidRPr="0070307F">
        <w:rPr>
          <w:b/>
          <w:bCs/>
          <w:sz w:val="20"/>
          <w:szCs w:val="20"/>
        </w:rPr>
        <w:lastRenderedPageBreak/>
        <w:t xml:space="preserve">Table 5. </w:t>
      </w:r>
      <w:proofErr w:type="spellStart"/>
      <w:r w:rsidRPr="0070307F">
        <w:rPr>
          <w:rFonts w:eastAsia="Times New Roman"/>
          <w:color w:val="000000"/>
          <w:sz w:val="20"/>
          <w:szCs w:val="20"/>
        </w:rPr>
        <w:t>Anova</w:t>
      </w:r>
      <w:proofErr w:type="spellEnd"/>
      <w:r w:rsidRPr="0070307F">
        <w:rPr>
          <w:rFonts w:eastAsia="Times New Roman"/>
          <w:color w:val="000000"/>
          <w:sz w:val="20"/>
          <w:szCs w:val="20"/>
        </w:rPr>
        <w:t xml:space="preserve"> results for the linear mixed effects model with ∆</w:t>
      </w:r>
      <w:proofErr w:type="spellStart"/>
      <w:r w:rsidRPr="0070307F">
        <w:rPr>
          <w:rFonts w:eastAsia="Times New Roman"/>
          <w:i/>
          <w:iCs/>
          <w:color w:val="000000"/>
          <w:sz w:val="20"/>
          <w:szCs w:val="20"/>
        </w:rPr>
        <w:t>N</w:t>
      </w:r>
      <w:r w:rsidRPr="0070307F">
        <w:rPr>
          <w:rFonts w:eastAsia="Times New Roman"/>
          <w:color w:val="000000"/>
          <w:sz w:val="20"/>
          <w:szCs w:val="20"/>
          <w:vertAlign w:val="subscript"/>
        </w:rPr>
        <w:t>area</w:t>
      </w:r>
      <w:proofErr w:type="spellEnd"/>
      <w:r w:rsidRPr="0070307F">
        <w:rPr>
          <w:rFonts w:eastAsia="Times New Roman"/>
          <w:color w:val="000000"/>
          <w:sz w:val="20"/>
          <w:szCs w:val="20"/>
        </w:rPr>
        <w:t xml:space="preserve"> as the dependent variable and ∆AGB, ∆χ, and ∆</w:t>
      </w:r>
      <w:proofErr w:type="spellStart"/>
      <w:r w:rsidRPr="0070307F">
        <w:rPr>
          <w:rFonts w:eastAsia="Times New Roman"/>
          <w:i/>
          <w:iCs/>
          <w:color w:val="000000"/>
          <w:sz w:val="20"/>
          <w:szCs w:val="20"/>
        </w:rPr>
        <w:t>M</w:t>
      </w:r>
      <w:r w:rsidRPr="0070307F">
        <w:rPr>
          <w:rFonts w:eastAsia="Times New Roman"/>
          <w:color w:val="000000"/>
          <w:sz w:val="20"/>
          <w:szCs w:val="20"/>
          <w:vertAlign w:val="subscript"/>
        </w:rPr>
        <w:t>area</w:t>
      </w:r>
      <w:proofErr w:type="spellEnd"/>
      <w:r w:rsidRPr="0070307F">
        <w:rPr>
          <w:rFonts w:eastAsia="Times New Roman"/>
          <w:color w:val="000000"/>
          <w:sz w:val="20"/>
          <w:szCs w:val="20"/>
        </w:rPr>
        <w:t xml:space="preserve"> as independent variables.*</w:t>
      </w:r>
    </w:p>
    <w:tbl>
      <w:tblPr>
        <w:tblW w:w="5003" w:type="pct"/>
        <w:tblLook w:val="04A0" w:firstRow="1" w:lastRow="0" w:firstColumn="1" w:lastColumn="0" w:noHBand="0" w:noVBand="1"/>
      </w:tblPr>
      <w:tblGrid>
        <w:gridCol w:w="3279"/>
        <w:gridCol w:w="2029"/>
        <w:gridCol w:w="2029"/>
        <w:gridCol w:w="2029"/>
      </w:tblGrid>
      <w:tr w:rsidR="005D276D" w:rsidRPr="00966EAC" w14:paraId="5567A166" w14:textId="77777777" w:rsidTr="00237CD4">
        <w:trPr>
          <w:trHeight w:val="320"/>
        </w:trPr>
        <w:tc>
          <w:tcPr>
            <w:tcW w:w="1750" w:type="pct"/>
            <w:tcBorders>
              <w:top w:val="single" w:sz="4" w:space="0" w:color="auto"/>
              <w:bottom w:val="single" w:sz="4" w:space="0" w:color="auto"/>
            </w:tcBorders>
            <w:shd w:val="clear" w:color="auto" w:fill="auto"/>
            <w:noWrap/>
            <w:vAlign w:val="center"/>
            <w:hideMark/>
          </w:tcPr>
          <w:p w14:paraId="63EE8057" w14:textId="77777777" w:rsidR="005D276D" w:rsidRPr="00966EAC" w:rsidRDefault="005D276D" w:rsidP="00237CD4">
            <w:pPr>
              <w:jc w:val="center"/>
              <w:rPr>
                <w:rFonts w:eastAsia="Times New Roman"/>
                <w:b/>
                <w:bCs/>
                <w:color w:val="000000"/>
                <w:sz w:val="20"/>
                <w:szCs w:val="20"/>
              </w:rPr>
            </w:pPr>
          </w:p>
        </w:tc>
        <w:tc>
          <w:tcPr>
            <w:tcW w:w="1083" w:type="pct"/>
            <w:tcBorders>
              <w:top w:val="single" w:sz="4" w:space="0" w:color="auto"/>
              <w:bottom w:val="single" w:sz="4" w:space="0" w:color="auto"/>
            </w:tcBorders>
            <w:vAlign w:val="center"/>
          </w:tcPr>
          <w:p w14:paraId="4FBE889C" w14:textId="77777777" w:rsidR="005D276D" w:rsidRPr="00966EAC" w:rsidRDefault="005D276D" w:rsidP="00237CD4">
            <w:pPr>
              <w:jc w:val="center"/>
              <w:rPr>
                <w:rFonts w:eastAsia="Times New Roman"/>
                <w:b/>
                <w:bCs/>
                <w:color w:val="000000"/>
                <w:sz w:val="20"/>
                <w:szCs w:val="20"/>
              </w:rPr>
            </w:pPr>
            <w:r w:rsidRPr="00966EAC">
              <w:rPr>
                <w:rFonts w:eastAsia="Times New Roman"/>
                <w:b/>
                <w:bCs/>
                <w:color w:val="000000"/>
                <w:sz w:val="20"/>
                <w:szCs w:val="20"/>
              </w:rPr>
              <w:t>df</w:t>
            </w:r>
          </w:p>
        </w:tc>
        <w:tc>
          <w:tcPr>
            <w:tcW w:w="1083" w:type="pct"/>
            <w:tcBorders>
              <w:top w:val="single" w:sz="4" w:space="0" w:color="auto"/>
              <w:bottom w:val="single" w:sz="4" w:space="0" w:color="auto"/>
            </w:tcBorders>
            <w:shd w:val="clear" w:color="auto" w:fill="auto"/>
            <w:noWrap/>
            <w:vAlign w:val="center"/>
            <w:hideMark/>
          </w:tcPr>
          <w:p w14:paraId="5B8B9DF0" w14:textId="77777777" w:rsidR="005D276D" w:rsidRPr="00966EAC" w:rsidRDefault="005D276D" w:rsidP="00237CD4">
            <w:pPr>
              <w:jc w:val="center"/>
              <w:rPr>
                <w:rFonts w:eastAsia="Times New Roman"/>
                <w:b/>
                <w:bCs/>
                <w:color w:val="000000"/>
                <w:sz w:val="20"/>
                <w:szCs w:val="20"/>
                <w:vertAlign w:val="superscript"/>
              </w:rPr>
            </w:pPr>
            <w:r w:rsidRPr="00966EAC">
              <w:rPr>
                <w:rFonts w:eastAsia="Times New Roman"/>
                <w:b/>
                <w:bCs/>
                <w:color w:val="000000"/>
                <w:sz w:val="20"/>
                <w:szCs w:val="20"/>
              </w:rPr>
              <w:t>χ</w:t>
            </w:r>
            <w:r w:rsidRPr="00966EAC">
              <w:rPr>
                <w:rFonts w:eastAsia="Times New Roman"/>
                <w:b/>
                <w:bCs/>
                <w:color w:val="000000"/>
                <w:sz w:val="20"/>
                <w:szCs w:val="20"/>
                <w:vertAlign w:val="superscript"/>
              </w:rPr>
              <w:t>2</w:t>
            </w:r>
          </w:p>
        </w:tc>
        <w:tc>
          <w:tcPr>
            <w:tcW w:w="1083" w:type="pct"/>
            <w:tcBorders>
              <w:top w:val="single" w:sz="4" w:space="0" w:color="auto"/>
              <w:bottom w:val="single" w:sz="4" w:space="0" w:color="auto"/>
            </w:tcBorders>
            <w:shd w:val="clear" w:color="auto" w:fill="auto"/>
            <w:noWrap/>
            <w:vAlign w:val="center"/>
            <w:hideMark/>
          </w:tcPr>
          <w:p w14:paraId="1636F527" w14:textId="77777777" w:rsidR="005D276D" w:rsidRPr="00966EAC" w:rsidRDefault="005D276D" w:rsidP="00237CD4">
            <w:pPr>
              <w:jc w:val="center"/>
              <w:rPr>
                <w:rFonts w:eastAsia="Times New Roman"/>
                <w:b/>
                <w:bCs/>
                <w:i/>
                <w:iCs/>
                <w:color w:val="000000"/>
                <w:sz w:val="20"/>
                <w:szCs w:val="20"/>
              </w:rPr>
            </w:pPr>
            <w:commentRangeStart w:id="50"/>
            <w:r w:rsidRPr="00966EAC">
              <w:rPr>
                <w:rFonts w:eastAsia="Times New Roman"/>
                <w:b/>
                <w:bCs/>
                <w:i/>
                <w:iCs/>
                <w:color w:val="000000"/>
                <w:sz w:val="20"/>
                <w:szCs w:val="20"/>
              </w:rPr>
              <w:t>p</w:t>
            </w:r>
            <w:commentRangeEnd w:id="50"/>
            <w:r w:rsidR="00505CE2">
              <w:rPr>
                <w:rStyle w:val="CommentReference"/>
              </w:rPr>
              <w:commentReference w:id="50"/>
            </w:r>
          </w:p>
        </w:tc>
      </w:tr>
      <w:tr w:rsidR="005D276D" w:rsidRPr="00457DA7" w14:paraId="4D4EBAD8" w14:textId="77777777" w:rsidTr="00237CD4">
        <w:trPr>
          <w:trHeight w:val="320"/>
        </w:trPr>
        <w:tc>
          <w:tcPr>
            <w:tcW w:w="1750" w:type="pct"/>
            <w:tcBorders>
              <w:top w:val="single" w:sz="4" w:space="0" w:color="auto"/>
            </w:tcBorders>
            <w:shd w:val="clear" w:color="auto" w:fill="auto"/>
            <w:noWrap/>
            <w:vAlign w:val="center"/>
            <w:hideMark/>
          </w:tcPr>
          <w:p w14:paraId="03A7A3CB" w14:textId="77777777" w:rsidR="005D276D" w:rsidRPr="00457DA7" w:rsidRDefault="005D276D" w:rsidP="00237CD4">
            <w:pPr>
              <w:rPr>
                <w:rFonts w:eastAsia="Times New Roman"/>
                <w:color w:val="000000"/>
                <w:sz w:val="20"/>
                <w:szCs w:val="20"/>
              </w:rPr>
            </w:pPr>
            <w:r w:rsidRPr="00024346">
              <w:rPr>
                <w:rFonts w:eastAsia="Times New Roman"/>
                <w:color w:val="000000"/>
              </w:rPr>
              <w:t>∆</w:t>
            </w:r>
            <w:r w:rsidRPr="00457DA7">
              <w:rPr>
                <w:rFonts w:eastAsia="Times New Roman"/>
                <w:color w:val="000000"/>
                <w:sz w:val="20"/>
                <w:szCs w:val="20"/>
              </w:rPr>
              <w:t>AGB</w:t>
            </w:r>
          </w:p>
        </w:tc>
        <w:tc>
          <w:tcPr>
            <w:tcW w:w="1083" w:type="pct"/>
            <w:tcBorders>
              <w:top w:val="single" w:sz="4" w:space="0" w:color="auto"/>
            </w:tcBorders>
            <w:vAlign w:val="center"/>
          </w:tcPr>
          <w:p w14:paraId="51435F23"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tcBorders>
              <w:top w:val="single" w:sz="4" w:space="0" w:color="auto"/>
            </w:tcBorders>
            <w:shd w:val="clear" w:color="auto" w:fill="auto"/>
            <w:noWrap/>
            <w:vAlign w:val="center"/>
            <w:hideMark/>
          </w:tcPr>
          <w:p w14:paraId="20A5AAFE"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1.900</w:t>
            </w:r>
          </w:p>
        </w:tc>
        <w:tc>
          <w:tcPr>
            <w:tcW w:w="1083" w:type="pct"/>
            <w:tcBorders>
              <w:top w:val="single" w:sz="4" w:space="0" w:color="auto"/>
            </w:tcBorders>
            <w:shd w:val="clear" w:color="auto" w:fill="auto"/>
            <w:noWrap/>
            <w:vAlign w:val="center"/>
            <w:hideMark/>
          </w:tcPr>
          <w:p w14:paraId="0E9D8D9F"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0.168</w:t>
            </w:r>
          </w:p>
        </w:tc>
      </w:tr>
      <w:tr w:rsidR="005D276D" w:rsidRPr="00457DA7" w14:paraId="0E23E838" w14:textId="77777777" w:rsidTr="00237CD4">
        <w:trPr>
          <w:trHeight w:val="320"/>
        </w:trPr>
        <w:tc>
          <w:tcPr>
            <w:tcW w:w="1750" w:type="pct"/>
            <w:shd w:val="clear" w:color="auto" w:fill="auto"/>
            <w:noWrap/>
            <w:vAlign w:val="center"/>
            <w:hideMark/>
          </w:tcPr>
          <w:p w14:paraId="6062BF24" w14:textId="77777777" w:rsidR="005D276D" w:rsidRPr="00457DA7" w:rsidRDefault="005D276D" w:rsidP="00237CD4">
            <w:pPr>
              <w:rPr>
                <w:rFonts w:eastAsia="Times New Roman"/>
                <w:color w:val="000000"/>
                <w:sz w:val="20"/>
                <w:szCs w:val="20"/>
              </w:rPr>
            </w:pPr>
            <w:r w:rsidRPr="00457DA7">
              <w:rPr>
                <w:rFonts w:eastAsia="Times New Roman"/>
                <w:color w:val="000000"/>
                <w:sz w:val="20"/>
                <w:szCs w:val="20"/>
              </w:rPr>
              <w:t>Soil P</w:t>
            </w:r>
          </w:p>
        </w:tc>
        <w:tc>
          <w:tcPr>
            <w:tcW w:w="1083" w:type="pct"/>
            <w:vAlign w:val="center"/>
          </w:tcPr>
          <w:p w14:paraId="474BBDA4"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3FB71631"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7.957</w:t>
            </w:r>
          </w:p>
        </w:tc>
        <w:tc>
          <w:tcPr>
            <w:tcW w:w="1083" w:type="pct"/>
            <w:shd w:val="clear" w:color="auto" w:fill="auto"/>
            <w:noWrap/>
            <w:vAlign w:val="center"/>
            <w:hideMark/>
          </w:tcPr>
          <w:p w14:paraId="6DDB38EE"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0.005</w:t>
            </w:r>
          </w:p>
        </w:tc>
      </w:tr>
      <w:tr w:rsidR="005D276D" w:rsidRPr="00457DA7" w14:paraId="1872B128" w14:textId="77777777" w:rsidTr="00237CD4">
        <w:trPr>
          <w:trHeight w:val="320"/>
        </w:trPr>
        <w:tc>
          <w:tcPr>
            <w:tcW w:w="1750" w:type="pct"/>
            <w:shd w:val="clear" w:color="auto" w:fill="auto"/>
            <w:noWrap/>
            <w:vAlign w:val="center"/>
            <w:hideMark/>
          </w:tcPr>
          <w:p w14:paraId="1290533C" w14:textId="77777777" w:rsidR="005D276D" w:rsidRPr="00457DA7" w:rsidRDefault="005D276D" w:rsidP="00237CD4">
            <w:pPr>
              <w:rPr>
                <w:rFonts w:eastAsia="Times New Roman"/>
                <w:color w:val="000000"/>
                <w:sz w:val="20"/>
                <w:szCs w:val="20"/>
              </w:rPr>
            </w:pPr>
            <w:r w:rsidRPr="00457DA7">
              <w:rPr>
                <w:rFonts w:eastAsia="Times New Roman"/>
                <w:color w:val="000000"/>
                <w:sz w:val="20"/>
                <w:szCs w:val="20"/>
              </w:rPr>
              <w:t xml:space="preserve">Soil </w:t>
            </w:r>
            <w:r w:rsidRPr="001A720B">
              <w:rPr>
                <w:rFonts w:eastAsia="Times New Roman"/>
                <w:color w:val="000000"/>
                <w:sz w:val="20"/>
                <w:szCs w:val="20"/>
              </w:rPr>
              <w:t>K</w:t>
            </w:r>
            <w:r w:rsidRPr="00814241">
              <w:rPr>
                <w:rFonts w:eastAsia="Times New Roman"/>
                <w:color w:val="000000"/>
                <w:sz w:val="20"/>
                <w:szCs w:val="20"/>
                <w:vertAlign w:val="subscript"/>
              </w:rPr>
              <w:t>+µ</w:t>
            </w:r>
          </w:p>
        </w:tc>
        <w:tc>
          <w:tcPr>
            <w:tcW w:w="1083" w:type="pct"/>
            <w:vAlign w:val="center"/>
          </w:tcPr>
          <w:p w14:paraId="45D5E2B0"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39665520"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0.191</w:t>
            </w:r>
          </w:p>
        </w:tc>
        <w:tc>
          <w:tcPr>
            <w:tcW w:w="1083" w:type="pct"/>
            <w:shd w:val="clear" w:color="auto" w:fill="auto"/>
            <w:noWrap/>
            <w:vAlign w:val="center"/>
            <w:hideMark/>
          </w:tcPr>
          <w:p w14:paraId="25DC88A4"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0.662</w:t>
            </w:r>
          </w:p>
        </w:tc>
      </w:tr>
      <w:tr w:rsidR="005D276D" w:rsidRPr="00457DA7" w14:paraId="303C16A5" w14:textId="77777777" w:rsidTr="00237CD4">
        <w:trPr>
          <w:trHeight w:val="320"/>
        </w:trPr>
        <w:tc>
          <w:tcPr>
            <w:tcW w:w="1750" w:type="pct"/>
            <w:shd w:val="clear" w:color="auto" w:fill="auto"/>
            <w:noWrap/>
            <w:vAlign w:val="center"/>
            <w:hideMark/>
          </w:tcPr>
          <w:p w14:paraId="0302FA24" w14:textId="77777777" w:rsidR="005D276D" w:rsidRPr="00457DA7" w:rsidRDefault="005D276D" w:rsidP="00237CD4">
            <w:pPr>
              <w:rPr>
                <w:rFonts w:eastAsia="Times New Roman"/>
                <w:color w:val="000000"/>
                <w:sz w:val="20"/>
                <w:szCs w:val="20"/>
              </w:rPr>
            </w:pPr>
            <w:r w:rsidRPr="00457DA7">
              <w:rPr>
                <w:rFonts w:eastAsia="Times New Roman"/>
                <w:color w:val="000000"/>
                <w:sz w:val="20"/>
                <w:szCs w:val="20"/>
              </w:rPr>
              <w:t>C3/C4</w:t>
            </w:r>
          </w:p>
        </w:tc>
        <w:tc>
          <w:tcPr>
            <w:tcW w:w="1083" w:type="pct"/>
            <w:vAlign w:val="center"/>
          </w:tcPr>
          <w:p w14:paraId="2442E9CE"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36105C8E"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0.175</w:t>
            </w:r>
          </w:p>
        </w:tc>
        <w:tc>
          <w:tcPr>
            <w:tcW w:w="1083" w:type="pct"/>
            <w:shd w:val="clear" w:color="auto" w:fill="auto"/>
            <w:noWrap/>
            <w:vAlign w:val="center"/>
            <w:hideMark/>
          </w:tcPr>
          <w:p w14:paraId="2CBB8077"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0.676</w:t>
            </w:r>
          </w:p>
        </w:tc>
      </w:tr>
      <w:tr w:rsidR="005D276D" w:rsidRPr="00457DA7" w14:paraId="15A78D2C" w14:textId="77777777" w:rsidTr="00237CD4">
        <w:trPr>
          <w:trHeight w:val="320"/>
        </w:trPr>
        <w:tc>
          <w:tcPr>
            <w:tcW w:w="1750" w:type="pct"/>
            <w:shd w:val="clear" w:color="auto" w:fill="auto"/>
            <w:noWrap/>
            <w:vAlign w:val="center"/>
            <w:hideMark/>
          </w:tcPr>
          <w:p w14:paraId="0C3D8160" w14:textId="77777777" w:rsidR="005D276D" w:rsidRPr="00457DA7" w:rsidRDefault="005D276D" w:rsidP="00237CD4">
            <w:pPr>
              <w:rPr>
                <w:rFonts w:eastAsia="Times New Roman"/>
                <w:color w:val="000000"/>
                <w:sz w:val="20"/>
                <w:szCs w:val="20"/>
              </w:rPr>
            </w:pPr>
            <w:r w:rsidRPr="00457DA7">
              <w:rPr>
                <w:rFonts w:eastAsia="Times New Roman"/>
                <w:color w:val="000000"/>
                <w:sz w:val="20"/>
                <w:szCs w:val="20"/>
              </w:rPr>
              <w:t>N fixer</w:t>
            </w:r>
          </w:p>
        </w:tc>
        <w:tc>
          <w:tcPr>
            <w:tcW w:w="1083" w:type="pct"/>
            <w:vAlign w:val="center"/>
          </w:tcPr>
          <w:p w14:paraId="2E98F3A7"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3CC814DA"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2.036</w:t>
            </w:r>
          </w:p>
        </w:tc>
        <w:tc>
          <w:tcPr>
            <w:tcW w:w="1083" w:type="pct"/>
            <w:shd w:val="clear" w:color="auto" w:fill="auto"/>
            <w:noWrap/>
            <w:vAlign w:val="center"/>
            <w:hideMark/>
          </w:tcPr>
          <w:p w14:paraId="62D4B819"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0.154</w:t>
            </w:r>
          </w:p>
        </w:tc>
      </w:tr>
      <w:tr w:rsidR="005D276D" w:rsidRPr="00FF239D" w14:paraId="2B4D5738" w14:textId="77777777" w:rsidTr="00237CD4">
        <w:trPr>
          <w:trHeight w:val="320"/>
        </w:trPr>
        <w:tc>
          <w:tcPr>
            <w:tcW w:w="1750" w:type="pct"/>
            <w:shd w:val="clear" w:color="auto" w:fill="auto"/>
            <w:noWrap/>
            <w:vAlign w:val="center"/>
            <w:hideMark/>
          </w:tcPr>
          <w:p w14:paraId="57DF8EA6" w14:textId="77777777" w:rsidR="005D276D" w:rsidRPr="00457DA7" w:rsidRDefault="005D276D" w:rsidP="00237CD4">
            <w:pPr>
              <w:rPr>
                <w:rFonts w:eastAsia="Times New Roman"/>
                <w:color w:val="000000"/>
                <w:sz w:val="20"/>
                <w:szCs w:val="20"/>
              </w:rPr>
            </w:pPr>
            <w:r w:rsidRPr="00024346">
              <w:rPr>
                <w:rFonts w:eastAsia="Times New Roman"/>
                <w:color w:val="000000"/>
              </w:rPr>
              <w:t>∆</w:t>
            </w:r>
            <w:r w:rsidRPr="00457DA7">
              <w:rPr>
                <w:rFonts w:eastAsia="Times New Roman"/>
                <w:color w:val="000000"/>
                <w:sz w:val="20"/>
                <w:szCs w:val="20"/>
              </w:rPr>
              <w:t>LMA</w:t>
            </w:r>
          </w:p>
        </w:tc>
        <w:tc>
          <w:tcPr>
            <w:tcW w:w="1083" w:type="pct"/>
            <w:vAlign w:val="center"/>
          </w:tcPr>
          <w:p w14:paraId="367062F4"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1090ECA8"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92.327</w:t>
            </w:r>
          </w:p>
        </w:tc>
        <w:tc>
          <w:tcPr>
            <w:tcW w:w="1083" w:type="pct"/>
            <w:shd w:val="clear" w:color="auto" w:fill="auto"/>
            <w:noWrap/>
            <w:vAlign w:val="center"/>
            <w:hideMark/>
          </w:tcPr>
          <w:p w14:paraId="22D39D7C" w14:textId="77777777" w:rsidR="005D276D" w:rsidRPr="00FF239D" w:rsidRDefault="005D276D" w:rsidP="00237CD4">
            <w:pPr>
              <w:jc w:val="center"/>
              <w:rPr>
                <w:rFonts w:eastAsia="Times New Roman"/>
                <w:b/>
                <w:bCs/>
                <w:color w:val="000000"/>
                <w:sz w:val="20"/>
                <w:szCs w:val="20"/>
              </w:rPr>
            </w:pPr>
            <w:r w:rsidRPr="00FF239D">
              <w:rPr>
                <w:rFonts w:eastAsia="Times New Roman"/>
                <w:b/>
                <w:bCs/>
                <w:color w:val="000000"/>
                <w:sz w:val="20"/>
                <w:szCs w:val="20"/>
              </w:rPr>
              <w:t>&lt; 0.001</w:t>
            </w:r>
          </w:p>
        </w:tc>
      </w:tr>
      <w:tr w:rsidR="005D276D" w:rsidRPr="00457DA7" w14:paraId="293EB2F3" w14:textId="77777777" w:rsidTr="00237CD4">
        <w:trPr>
          <w:trHeight w:val="320"/>
        </w:trPr>
        <w:tc>
          <w:tcPr>
            <w:tcW w:w="1750" w:type="pct"/>
            <w:shd w:val="clear" w:color="auto" w:fill="auto"/>
            <w:noWrap/>
            <w:vAlign w:val="center"/>
            <w:hideMark/>
          </w:tcPr>
          <w:p w14:paraId="5117C986" w14:textId="77777777" w:rsidR="005D276D" w:rsidRPr="00457DA7" w:rsidRDefault="005D276D" w:rsidP="00237CD4">
            <w:pPr>
              <w:rPr>
                <w:rFonts w:eastAsia="Times New Roman"/>
                <w:color w:val="000000"/>
                <w:sz w:val="20"/>
                <w:szCs w:val="20"/>
              </w:rPr>
            </w:pPr>
            <w:r w:rsidRPr="00024346">
              <w:rPr>
                <w:rFonts w:eastAsia="Times New Roman"/>
                <w:color w:val="000000"/>
              </w:rPr>
              <w:t>∆</w:t>
            </w:r>
            <w:r w:rsidRPr="001A720B">
              <w:rPr>
                <w:rFonts w:eastAsia="Times New Roman"/>
                <w:color w:val="000000"/>
                <w:sz w:val="20"/>
                <w:szCs w:val="20"/>
              </w:rPr>
              <w:t>χ</w:t>
            </w:r>
          </w:p>
        </w:tc>
        <w:tc>
          <w:tcPr>
            <w:tcW w:w="1083" w:type="pct"/>
            <w:vAlign w:val="center"/>
          </w:tcPr>
          <w:p w14:paraId="189AECC7"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0A7A52A2"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0.572</w:t>
            </w:r>
          </w:p>
        </w:tc>
        <w:tc>
          <w:tcPr>
            <w:tcW w:w="1083" w:type="pct"/>
            <w:shd w:val="clear" w:color="auto" w:fill="auto"/>
            <w:noWrap/>
            <w:vAlign w:val="center"/>
            <w:hideMark/>
          </w:tcPr>
          <w:p w14:paraId="11C0B725"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0.450</w:t>
            </w:r>
          </w:p>
        </w:tc>
      </w:tr>
      <w:tr w:rsidR="005D276D" w:rsidRPr="00457DA7" w14:paraId="588A5943" w14:textId="77777777" w:rsidTr="00237CD4">
        <w:trPr>
          <w:trHeight w:val="320"/>
        </w:trPr>
        <w:tc>
          <w:tcPr>
            <w:tcW w:w="1750" w:type="pct"/>
            <w:shd w:val="clear" w:color="auto" w:fill="auto"/>
            <w:noWrap/>
            <w:vAlign w:val="center"/>
            <w:hideMark/>
          </w:tcPr>
          <w:p w14:paraId="6563EA11" w14:textId="77777777" w:rsidR="005D276D" w:rsidRPr="00457DA7" w:rsidRDefault="005D276D" w:rsidP="00237CD4">
            <w:pPr>
              <w:rPr>
                <w:rFonts w:eastAsia="Times New Roman"/>
                <w:color w:val="000000"/>
                <w:sz w:val="20"/>
                <w:szCs w:val="20"/>
              </w:rPr>
            </w:pPr>
            <w:r w:rsidRPr="00457DA7">
              <w:rPr>
                <w:rFonts w:eastAsia="Times New Roman"/>
                <w:color w:val="000000"/>
                <w:sz w:val="20"/>
                <w:szCs w:val="20"/>
              </w:rPr>
              <w:t xml:space="preserve">Soil P x Soil </w:t>
            </w:r>
            <w:r w:rsidRPr="001A720B">
              <w:rPr>
                <w:rFonts w:eastAsia="Times New Roman"/>
                <w:color w:val="000000"/>
                <w:sz w:val="20"/>
                <w:szCs w:val="20"/>
              </w:rPr>
              <w:t>K</w:t>
            </w:r>
            <w:r w:rsidRPr="00814241">
              <w:rPr>
                <w:rFonts w:eastAsia="Times New Roman"/>
                <w:color w:val="000000"/>
                <w:sz w:val="20"/>
                <w:szCs w:val="20"/>
                <w:vertAlign w:val="subscript"/>
              </w:rPr>
              <w:t>+µ</w:t>
            </w:r>
          </w:p>
        </w:tc>
        <w:tc>
          <w:tcPr>
            <w:tcW w:w="1083" w:type="pct"/>
            <w:vAlign w:val="center"/>
          </w:tcPr>
          <w:p w14:paraId="45178D8E"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339E5255"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0.515</w:t>
            </w:r>
          </w:p>
        </w:tc>
        <w:tc>
          <w:tcPr>
            <w:tcW w:w="1083" w:type="pct"/>
            <w:shd w:val="clear" w:color="auto" w:fill="auto"/>
            <w:noWrap/>
            <w:vAlign w:val="center"/>
            <w:hideMark/>
          </w:tcPr>
          <w:p w14:paraId="5BC9673C"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0.473</w:t>
            </w:r>
          </w:p>
        </w:tc>
      </w:tr>
      <w:tr w:rsidR="005D276D" w:rsidRPr="00457DA7" w14:paraId="74BE0764" w14:textId="77777777" w:rsidTr="00237CD4">
        <w:trPr>
          <w:trHeight w:val="320"/>
        </w:trPr>
        <w:tc>
          <w:tcPr>
            <w:tcW w:w="1750" w:type="pct"/>
            <w:shd w:val="clear" w:color="auto" w:fill="auto"/>
            <w:noWrap/>
            <w:vAlign w:val="center"/>
            <w:hideMark/>
          </w:tcPr>
          <w:p w14:paraId="4E8F51D4" w14:textId="77777777" w:rsidR="005D276D" w:rsidRPr="00457DA7" w:rsidRDefault="005D276D" w:rsidP="00237CD4">
            <w:pPr>
              <w:rPr>
                <w:rFonts w:eastAsia="Times New Roman"/>
                <w:color w:val="000000"/>
                <w:sz w:val="20"/>
                <w:szCs w:val="20"/>
                <w:lang w:val="es-ES"/>
              </w:rPr>
            </w:pPr>
            <w:r w:rsidRPr="00024346">
              <w:rPr>
                <w:rFonts w:eastAsia="Times New Roman"/>
                <w:color w:val="000000"/>
              </w:rPr>
              <w:t>∆</w:t>
            </w:r>
            <w:r w:rsidRPr="00457DA7">
              <w:rPr>
                <w:rFonts w:eastAsia="Times New Roman"/>
                <w:color w:val="000000"/>
                <w:sz w:val="20"/>
                <w:szCs w:val="20"/>
                <w:lang w:val="es-ES"/>
              </w:rPr>
              <w:t xml:space="preserve">AGB x </w:t>
            </w:r>
            <w:r w:rsidRPr="00024346">
              <w:rPr>
                <w:rFonts w:eastAsia="Times New Roman"/>
                <w:color w:val="000000"/>
              </w:rPr>
              <w:t>∆</w:t>
            </w:r>
            <w:r w:rsidRPr="00457DA7">
              <w:rPr>
                <w:rFonts w:eastAsia="Times New Roman"/>
                <w:color w:val="000000"/>
                <w:sz w:val="20"/>
                <w:szCs w:val="20"/>
                <w:lang w:val="es-ES"/>
              </w:rPr>
              <w:t>LMA</w:t>
            </w:r>
          </w:p>
        </w:tc>
        <w:tc>
          <w:tcPr>
            <w:tcW w:w="1083" w:type="pct"/>
            <w:vAlign w:val="center"/>
          </w:tcPr>
          <w:p w14:paraId="6B4320D5"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094F7E06"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4.423</w:t>
            </w:r>
          </w:p>
        </w:tc>
        <w:tc>
          <w:tcPr>
            <w:tcW w:w="1083" w:type="pct"/>
            <w:shd w:val="clear" w:color="auto" w:fill="auto"/>
            <w:noWrap/>
            <w:vAlign w:val="center"/>
            <w:hideMark/>
          </w:tcPr>
          <w:p w14:paraId="49A25C5C"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0.035</w:t>
            </w:r>
          </w:p>
        </w:tc>
      </w:tr>
      <w:tr w:rsidR="005D276D" w:rsidRPr="00457DA7" w14:paraId="386A2922" w14:textId="77777777" w:rsidTr="00237CD4">
        <w:trPr>
          <w:trHeight w:val="320"/>
        </w:trPr>
        <w:tc>
          <w:tcPr>
            <w:tcW w:w="1750" w:type="pct"/>
            <w:shd w:val="clear" w:color="auto" w:fill="auto"/>
            <w:noWrap/>
            <w:vAlign w:val="center"/>
            <w:hideMark/>
          </w:tcPr>
          <w:p w14:paraId="392E7C97" w14:textId="77777777" w:rsidR="005D276D" w:rsidRPr="00457DA7" w:rsidRDefault="005D276D" w:rsidP="00237CD4">
            <w:pPr>
              <w:rPr>
                <w:rFonts w:eastAsia="Times New Roman"/>
                <w:color w:val="000000"/>
                <w:sz w:val="20"/>
                <w:szCs w:val="20"/>
                <w:lang w:val="es-ES"/>
              </w:rPr>
            </w:pPr>
            <w:r w:rsidRPr="00024346">
              <w:rPr>
                <w:rFonts w:eastAsia="Times New Roman"/>
                <w:color w:val="000000"/>
              </w:rPr>
              <w:t>∆</w:t>
            </w:r>
            <w:r w:rsidRPr="00457DA7">
              <w:rPr>
                <w:rFonts w:eastAsia="Times New Roman"/>
                <w:color w:val="000000"/>
                <w:sz w:val="20"/>
                <w:szCs w:val="20"/>
                <w:lang w:val="es-ES"/>
              </w:rPr>
              <w:t xml:space="preserve">AGB x </w:t>
            </w:r>
            <w:r w:rsidRPr="00024346">
              <w:rPr>
                <w:rFonts w:eastAsia="Times New Roman"/>
                <w:color w:val="000000"/>
              </w:rPr>
              <w:t>∆</w:t>
            </w:r>
            <w:r w:rsidRPr="001A720B">
              <w:rPr>
                <w:rFonts w:eastAsia="Times New Roman"/>
                <w:color w:val="000000"/>
                <w:sz w:val="20"/>
                <w:szCs w:val="20"/>
              </w:rPr>
              <w:t>χ</w:t>
            </w:r>
          </w:p>
        </w:tc>
        <w:tc>
          <w:tcPr>
            <w:tcW w:w="1083" w:type="pct"/>
            <w:vAlign w:val="center"/>
          </w:tcPr>
          <w:p w14:paraId="476E9109"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77BEDA7C"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0.094</w:t>
            </w:r>
          </w:p>
        </w:tc>
        <w:tc>
          <w:tcPr>
            <w:tcW w:w="1083" w:type="pct"/>
            <w:shd w:val="clear" w:color="auto" w:fill="auto"/>
            <w:noWrap/>
            <w:vAlign w:val="center"/>
            <w:hideMark/>
          </w:tcPr>
          <w:p w14:paraId="6FD0CD8A"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0.759</w:t>
            </w:r>
          </w:p>
        </w:tc>
      </w:tr>
      <w:tr w:rsidR="005D276D" w:rsidRPr="00457DA7" w14:paraId="6F30A4BE" w14:textId="77777777" w:rsidTr="00237CD4">
        <w:trPr>
          <w:trHeight w:val="320"/>
        </w:trPr>
        <w:tc>
          <w:tcPr>
            <w:tcW w:w="1750" w:type="pct"/>
            <w:shd w:val="clear" w:color="auto" w:fill="auto"/>
            <w:noWrap/>
            <w:vAlign w:val="center"/>
            <w:hideMark/>
          </w:tcPr>
          <w:p w14:paraId="5BB8DCE2" w14:textId="77777777" w:rsidR="005D276D" w:rsidRPr="00457DA7" w:rsidRDefault="005D276D" w:rsidP="00237CD4">
            <w:pPr>
              <w:rPr>
                <w:rFonts w:eastAsia="Times New Roman"/>
                <w:color w:val="000000"/>
                <w:sz w:val="20"/>
                <w:szCs w:val="20"/>
                <w:lang w:val="es-ES"/>
              </w:rPr>
            </w:pPr>
            <w:r w:rsidRPr="00024346">
              <w:rPr>
                <w:rFonts w:eastAsia="Times New Roman"/>
                <w:color w:val="000000"/>
              </w:rPr>
              <w:t>∆</w:t>
            </w:r>
            <w:r w:rsidRPr="00457DA7">
              <w:rPr>
                <w:rFonts w:eastAsia="Times New Roman"/>
                <w:color w:val="000000"/>
                <w:sz w:val="20"/>
                <w:szCs w:val="20"/>
                <w:lang w:val="es-ES"/>
              </w:rPr>
              <w:t xml:space="preserve">LMA x </w:t>
            </w:r>
            <w:r w:rsidRPr="00024346">
              <w:rPr>
                <w:rFonts w:eastAsia="Times New Roman"/>
                <w:color w:val="000000"/>
              </w:rPr>
              <w:t>∆</w:t>
            </w:r>
            <w:r w:rsidRPr="001A720B">
              <w:rPr>
                <w:rFonts w:eastAsia="Times New Roman"/>
                <w:color w:val="000000"/>
                <w:sz w:val="20"/>
                <w:szCs w:val="20"/>
              </w:rPr>
              <w:t>χ</w:t>
            </w:r>
          </w:p>
        </w:tc>
        <w:tc>
          <w:tcPr>
            <w:tcW w:w="1083" w:type="pct"/>
            <w:vAlign w:val="center"/>
          </w:tcPr>
          <w:p w14:paraId="5DFEBAA4"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shd w:val="clear" w:color="auto" w:fill="auto"/>
            <w:noWrap/>
            <w:vAlign w:val="center"/>
            <w:hideMark/>
          </w:tcPr>
          <w:p w14:paraId="104B1F0A"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1.196</w:t>
            </w:r>
          </w:p>
        </w:tc>
        <w:tc>
          <w:tcPr>
            <w:tcW w:w="1083" w:type="pct"/>
            <w:shd w:val="clear" w:color="auto" w:fill="auto"/>
            <w:noWrap/>
            <w:vAlign w:val="center"/>
            <w:hideMark/>
          </w:tcPr>
          <w:p w14:paraId="2CF286F8"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0.274</w:t>
            </w:r>
          </w:p>
        </w:tc>
      </w:tr>
      <w:tr w:rsidR="005D276D" w:rsidRPr="00457DA7" w14:paraId="6FD8D423" w14:textId="77777777" w:rsidTr="00237CD4">
        <w:trPr>
          <w:trHeight w:val="320"/>
        </w:trPr>
        <w:tc>
          <w:tcPr>
            <w:tcW w:w="1750" w:type="pct"/>
            <w:tcBorders>
              <w:bottom w:val="single" w:sz="4" w:space="0" w:color="auto"/>
            </w:tcBorders>
            <w:shd w:val="clear" w:color="auto" w:fill="auto"/>
            <w:noWrap/>
            <w:vAlign w:val="center"/>
            <w:hideMark/>
          </w:tcPr>
          <w:p w14:paraId="382D0642" w14:textId="77777777" w:rsidR="005D276D" w:rsidRPr="00457DA7" w:rsidRDefault="005D276D" w:rsidP="00237CD4">
            <w:pPr>
              <w:rPr>
                <w:rFonts w:eastAsia="Times New Roman"/>
                <w:color w:val="000000"/>
                <w:sz w:val="20"/>
                <w:szCs w:val="20"/>
              </w:rPr>
            </w:pPr>
            <w:r w:rsidRPr="00024346">
              <w:rPr>
                <w:rFonts w:eastAsia="Times New Roman"/>
                <w:color w:val="000000"/>
              </w:rPr>
              <w:t>∆</w:t>
            </w:r>
            <w:r w:rsidRPr="00457DA7">
              <w:rPr>
                <w:rFonts w:eastAsia="Times New Roman"/>
                <w:color w:val="000000"/>
                <w:sz w:val="20"/>
                <w:szCs w:val="20"/>
              </w:rPr>
              <w:t xml:space="preserve">AGB x </w:t>
            </w:r>
            <w:r w:rsidRPr="00024346">
              <w:rPr>
                <w:rFonts w:eastAsia="Times New Roman"/>
                <w:color w:val="000000"/>
              </w:rPr>
              <w:t>∆</w:t>
            </w:r>
            <w:r w:rsidRPr="00457DA7">
              <w:rPr>
                <w:rFonts w:eastAsia="Times New Roman"/>
                <w:color w:val="000000"/>
                <w:sz w:val="20"/>
                <w:szCs w:val="20"/>
              </w:rPr>
              <w:t xml:space="preserve">LMA x </w:t>
            </w:r>
            <w:r w:rsidRPr="00024346">
              <w:rPr>
                <w:rFonts w:eastAsia="Times New Roman"/>
                <w:color w:val="000000"/>
              </w:rPr>
              <w:t>∆</w:t>
            </w:r>
            <w:r w:rsidRPr="001A720B">
              <w:rPr>
                <w:rFonts w:eastAsia="Times New Roman"/>
                <w:color w:val="000000"/>
                <w:sz w:val="20"/>
                <w:szCs w:val="20"/>
              </w:rPr>
              <w:t>χ</w:t>
            </w:r>
          </w:p>
        </w:tc>
        <w:tc>
          <w:tcPr>
            <w:tcW w:w="1083" w:type="pct"/>
            <w:tcBorders>
              <w:bottom w:val="single" w:sz="4" w:space="0" w:color="auto"/>
            </w:tcBorders>
            <w:vAlign w:val="center"/>
          </w:tcPr>
          <w:p w14:paraId="3255E7EC"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1</w:t>
            </w:r>
          </w:p>
        </w:tc>
        <w:tc>
          <w:tcPr>
            <w:tcW w:w="1083" w:type="pct"/>
            <w:tcBorders>
              <w:bottom w:val="single" w:sz="4" w:space="0" w:color="auto"/>
            </w:tcBorders>
            <w:shd w:val="clear" w:color="auto" w:fill="auto"/>
            <w:noWrap/>
            <w:vAlign w:val="center"/>
            <w:hideMark/>
          </w:tcPr>
          <w:p w14:paraId="24AF0953"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2.539</w:t>
            </w:r>
          </w:p>
        </w:tc>
        <w:tc>
          <w:tcPr>
            <w:tcW w:w="1083" w:type="pct"/>
            <w:tcBorders>
              <w:bottom w:val="single" w:sz="4" w:space="0" w:color="auto"/>
            </w:tcBorders>
            <w:shd w:val="clear" w:color="auto" w:fill="auto"/>
            <w:noWrap/>
            <w:vAlign w:val="center"/>
            <w:hideMark/>
          </w:tcPr>
          <w:p w14:paraId="6A057EA8" w14:textId="77777777" w:rsidR="005D276D" w:rsidRPr="00457DA7" w:rsidRDefault="005D276D" w:rsidP="00237CD4">
            <w:pPr>
              <w:jc w:val="center"/>
              <w:rPr>
                <w:rFonts w:eastAsia="Times New Roman"/>
                <w:color w:val="000000"/>
                <w:sz w:val="20"/>
                <w:szCs w:val="20"/>
              </w:rPr>
            </w:pPr>
            <w:r w:rsidRPr="00457DA7">
              <w:rPr>
                <w:rFonts w:eastAsia="Times New Roman"/>
                <w:color w:val="000000"/>
                <w:sz w:val="20"/>
                <w:szCs w:val="20"/>
              </w:rPr>
              <w:t>0.111</w:t>
            </w:r>
          </w:p>
        </w:tc>
      </w:tr>
    </w:tbl>
    <w:p w14:paraId="317CCD69" w14:textId="6C4F2C23" w:rsidR="00AE1760" w:rsidRPr="00DA24C9" w:rsidRDefault="005D276D" w:rsidP="00DA24C9">
      <w:pPr>
        <w:spacing w:line="480" w:lineRule="auto"/>
        <w:contextualSpacing/>
      </w:pPr>
      <w:r w:rsidRPr="00077C60">
        <w:rPr>
          <w:sz w:val="20"/>
          <w:szCs w:val="20"/>
        </w:rPr>
        <w:t>*</w:t>
      </w:r>
      <w:r w:rsidRPr="000D3DDB">
        <w:rPr>
          <w:sz w:val="20"/>
          <w:szCs w:val="20"/>
        </w:rPr>
        <w:t xml:space="preserve"> P-values &lt; 0.05 are bolded</w:t>
      </w:r>
      <w:r w:rsidRPr="002A3446">
        <w:rPr>
          <w:sz w:val="20"/>
          <w:szCs w:val="20"/>
        </w:rPr>
        <w:t xml:space="preserve"> and &lt; 0.1 are italicized. </w:t>
      </w:r>
      <w:r>
        <w:rPr>
          <w:sz w:val="20"/>
          <w:szCs w:val="20"/>
        </w:rPr>
        <w:t xml:space="preserve">Sample size is 310. </w:t>
      </w:r>
      <w:r w:rsidRPr="002A3446">
        <w:rPr>
          <w:sz w:val="20"/>
          <w:szCs w:val="20"/>
        </w:rPr>
        <w:t xml:space="preserve">Key: </w:t>
      </w:r>
      <w:r w:rsidRPr="002A3446">
        <w:rPr>
          <w:rFonts w:eastAsia="Times New Roman"/>
          <w:color w:val="000000"/>
          <w:sz w:val="20"/>
          <w:szCs w:val="20"/>
        </w:rPr>
        <w:t>χ = ratio of intercellular to extracellular CO</w:t>
      </w:r>
      <w:r w:rsidRPr="002A3446">
        <w:rPr>
          <w:rFonts w:eastAsia="Times New Roman"/>
          <w:color w:val="000000"/>
          <w:sz w:val="20"/>
          <w:szCs w:val="20"/>
          <w:vertAlign w:val="subscript"/>
        </w:rPr>
        <w:t>2</w:t>
      </w:r>
      <w:r w:rsidRPr="002A3446">
        <w:rPr>
          <w:rFonts w:eastAsia="Times New Roman"/>
          <w:color w:val="000000"/>
          <w:sz w:val="20"/>
          <w:szCs w:val="20"/>
        </w:rPr>
        <w:t xml:space="preserve"> concentration</w:t>
      </w:r>
      <w:r w:rsidRPr="002A3446">
        <w:rPr>
          <w:sz w:val="20"/>
          <w:szCs w:val="20"/>
        </w:rPr>
        <w:t xml:space="preserve">, </w:t>
      </w:r>
      <w:proofErr w:type="spellStart"/>
      <w:r w:rsidRPr="002A3446">
        <w:rPr>
          <w:i/>
          <w:iCs/>
          <w:sz w:val="20"/>
          <w:szCs w:val="20"/>
        </w:rPr>
        <w:t>M</w:t>
      </w:r>
      <w:r>
        <w:rPr>
          <w:sz w:val="20"/>
          <w:szCs w:val="20"/>
          <w:vertAlign w:val="subscript"/>
        </w:rPr>
        <w:t>area</w:t>
      </w:r>
      <w:proofErr w:type="spellEnd"/>
      <w:r w:rsidRPr="002A3446">
        <w:rPr>
          <w:sz w:val="20"/>
          <w:szCs w:val="20"/>
        </w:rPr>
        <w:t xml:space="preserve"> = leaf mass per leaf area.</w:t>
      </w:r>
    </w:p>
    <w:p w14:paraId="414EB420" w14:textId="77777777" w:rsidR="00827B83" w:rsidRPr="00DA24C9" w:rsidRDefault="00827B83" w:rsidP="00DA24C9">
      <w:pPr>
        <w:spacing w:line="480" w:lineRule="auto"/>
        <w:contextualSpacing/>
      </w:pPr>
    </w:p>
    <w:p w14:paraId="10B2000D" w14:textId="77777777" w:rsidR="0070307F" w:rsidRDefault="0070307F">
      <w:pPr>
        <w:rPr>
          <w:rFonts w:eastAsia="Times New Roman"/>
          <w:b/>
          <w:bCs/>
          <w:color w:val="000000"/>
        </w:rPr>
      </w:pPr>
      <w:r>
        <w:rPr>
          <w:rFonts w:eastAsia="Times New Roman"/>
          <w:b/>
          <w:bCs/>
          <w:color w:val="000000"/>
        </w:rPr>
        <w:br w:type="page"/>
      </w:r>
    </w:p>
    <w:p w14:paraId="040BFE2A" w14:textId="77777777" w:rsidR="0070307F" w:rsidRPr="003C3A87" w:rsidRDefault="0070307F" w:rsidP="0070307F">
      <w:pPr>
        <w:spacing w:line="480" w:lineRule="auto"/>
        <w:rPr>
          <w:rFonts w:eastAsia="Times New Roman"/>
          <w:b/>
          <w:bCs/>
          <w:color w:val="000000"/>
          <w:sz w:val="20"/>
          <w:szCs w:val="20"/>
        </w:rPr>
      </w:pPr>
      <w:r w:rsidRPr="003C3A87">
        <w:rPr>
          <w:rFonts w:eastAsia="Times New Roman"/>
          <w:b/>
          <w:bCs/>
          <w:color w:val="000000"/>
          <w:sz w:val="20"/>
          <w:szCs w:val="20"/>
        </w:rPr>
        <w:lastRenderedPageBreak/>
        <w:t>Table 6.</w:t>
      </w:r>
      <w:r>
        <w:rPr>
          <w:rFonts w:eastAsia="Times New Roman"/>
          <w:b/>
          <w:bCs/>
          <w:color w:val="000000"/>
          <w:sz w:val="20"/>
          <w:szCs w:val="20"/>
        </w:rPr>
        <w:t xml:space="preserve"> </w:t>
      </w:r>
      <w:r w:rsidRPr="003C3A87">
        <w:rPr>
          <w:rFonts w:eastAsia="Times New Roman"/>
          <w:color w:val="000000"/>
          <w:sz w:val="20"/>
          <w:szCs w:val="20"/>
        </w:rPr>
        <w:t>Results from Tukey’s HSD test for comparisons of means and slopes</w:t>
      </w:r>
      <w:r w:rsidRPr="002106E3">
        <w:rPr>
          <w:rFonts w:eastAsia="Times New Roman"/>
          <w:color w:val="000000"/>
          <w:sz w:val="20"/>
          <w:szCs w:val="20"/>
        </w:rPr>
        <w:t xml:space="preserve"> </w:t>
      </w:r>
      <w:r>
        <w:rPr>
          <w:rFonts w:eastAsia="Times New Roman"/>
          <w:color w:val="000000"/>
          <w:sz w:val="20"/>
          <w:szCs w:val="20"/>
        </w:rPr>
        <w:t xml:space="preserve">of the </w:t>
      </w:r>
      <w:r w:rsidRPr="001F7DFE">
        <w:rPr>
          <w:rFonts w:eastAsia="Times New Roman"/>
          <w:color w:val="000000"/>
          <w:sz w:val="20"/>
          <w:szCs w:val="20"/>
        </w:rPr>
        <w:t>∆</w:t>
      </w:r>
      <w:proofErr w:type="spellStart"/>
      <w:r w:rsidRPr="001F7DFE">
        <w:rPr>
          <w:rFonts w:eastAsia="Times New Roman"/>
          <w:i/>
          <w:iCs/>
          <w:color w:val="000000"/>
          <w:sz w:val="20"/>
          <w:szCs w:val="20"/>
        </w:rPr>
        <w:t>N</w:t>
      </w:r>
      <w:r w:rsidRPr="001F7DFE">
        <w:rPr>
          <w:rFonts w:eastAsia="Times New Roman"/>
          <w:color w:val="000000"/>
          <w:sz w:val="20"/>
          <w:szCs w:val="20"/>
          <w:vertAlign w:val="subscript"/>
        </w:rPr>
        <w:t>area</w:t>
      </w:r>
      <w:proofErr w:type="spellEnd"/>
      <w:r w:rsidRPr="002106E3">
        <w:rPr>
          <w:rFonts w:eastAsia="Times New Roman"/>
          <w:b/>
          <w:bCs/>
          <w:color w:val="000000"/>
          <w:sz w:val="20"/>
          <w:szCs w:val="20"/>
        </w:rPr>
        <w:t xml:space="preserve"> </w:t>
      </w:r>
      <w:r>
        <w:rPr>
          <w:rFonts w:eastAsia="Times New Roman"/>
          <w:color w:val="000000"/>
          <w:sz w:val="20"/>
          <w:szCs w:val="20"/>
        </w:rPr>
        <w:t>linear mixed effects model.*</w:t>
      </w:r>
    </w:p>
    <w:tbl>
      <w:tblPr>
        <w:tblW w:w="5003" w:type="pct"/>
        <w:tblLook w:val="04A0" w:firstRow="1" w:lastRow="0" w:firstColumn="1" w:lastColumn="0" w:noHBand="0" w:noVBand="1"/>
      </w:tblPr>
      <w:tblGrid>
        <w:gridCol w:w="1440"/>
        <w:gridCol w:w="3868"/>
        <w:gridCol w:w="2029"/>
        <w:gridCol w:w="2029"/>
      </w:tblGrid>
      <w:tr w:rsidR="0070307F" w:rsidRPr="00966EAC" w14:paraId="6DD48955" w14:textId="77777777" w:rsidTr="00237CD4">
        <w:trPr>
          <w:trHeight w:val="320"/>
        </w:trPr>
        <w:tc>
          <w:tcPr>
            <w:tcW w:w="769" w:type="pct"/>
            <w:tcBorders>
              <w:top w:val="single" w:sz="4" w:space="0" w:color="auto"/>
              <w:bottom w:val="single" w:sz="4" w:space="0" w:color="auto"/>
            </w:tcBorders>
            <w:shd w:val="clear" w:color="auto" w:fill="auto"/>
            <w:noWrap/>
            <w:vAlign w:val="center"/>
            <w:hideMark/>
          </w:tcPr>
          <w:p w14:paraId="5B223659" w14:textId="77777777" w:rsidR="0070307F" w:rsidRPr="00966EAC" w:rsidRDefault="0070307F" w:rsidP="00237CD4">
            <w:pPr>
              <w:jc w:val="center"/>
              <w:rPr>
                <w:rFonts w:eastAsia="Times New Roman"/>
                <w:b/>
                <w:bCs/>
                <w:color w:val="000000"/>
                <w:sz w:val="20"/>
                <w:szCs w:val="20"/>
              </w:rPr>
            </w:pPr>
          </w:p>
        </w:tc>
        <w:tc>
          <w:tcPr>
            <w:tcW w:w="2065" w:type="pct"/>
            <w:tcBorders>
              <w:top w:val="single" w:sz="4" w:space="0" w:color="auto"/>
              <w:bottom w:val="single" w:sz="4" w:space="0" w:color="auto"/>
            </w:tcBorders>
            <w:shd w:val="clear" w:color="auto" w:fill="auto"/>
            <w:noWrap/>
            <w:vAlign w:val="center"/>
            <w:hideMark/>
          </w:tcPr>
          <w:p w14:paraId="4A8BCACD" w14:textId="77777777" w:rsidR="0070307F" w:rsidRPr="003C3A87" w:rsidRDefault="0070307F" w:rsidP="00237CD4">
            <w:pPr>
              <w:jc w:val="center"/>
              <w:rPr>
                <w:rFonts w:eastAsia="Times New Roman"/>
                <w:b/>
                <w:bCs/>
                <w:color w:val="000000"/>
                <w:sz w:val="20"/>
                <w:szCs w:val="20"/>
              </w:rPr>
            </w:pPr>
            <w:r>
              <w:rPr>
                <w:rFonts w:eastAsia="Times New Roman"/>
                <w:b/>
                <w:bCs/>
                <w:color w:val="000000"/>
                <w:sz w:val="20"/>
                <w:szCs w:val="20"/>
              </w:rPr>
              <w:t>Slope</w:t>
            </w:r>
          </w:p>
        </w:tc>
        <w:tc>
          <w:tcPr>
            <w:tcW w:w="1083" w:type="pct"/>
            <w:tcBorders>
              <w:top w:val="single" w:sz="4" w:space="0" w:color="auto"/>
              <w:bottom w:val="single" w:sz="4" w:space="0" w:color="auto"/>
            </w:tcBorders>
            <w:shd w:val="clear" w:color="auto" w:fill="auto"/>
            <w:noWrap/>
            <w:vAlign w:val="center"/>
            <w:hideMark/>
          </w:tcPr>
          <w:p w14:paraId="6FEFE579" w14:textId="77777777" w:rsidR="0070307F" w:rsidRPr="00966EAC" w:rsidRDefault="0070307F" w:rsidP="00237CD4">
            <w:pPr>
              <w:jc w:val="center"/>
              <w:rPr>
                <w:rFonts w:eastAsia="Times New Roman"/>
                <w:b/>
                <w:bCs/>
                <w:color w:val="000000"/>
                <w:sz w:val="20"/>
                <w:szCs w:val="20"/>
              </w:rPr>
            </w:pPr>
            <w:r>
              <w:rPr>
                <w:rFonts w:eastAsia="Times New Roman"/>
                <w:b/>
                <w:bCs/>
                <w:color w:val="000000"/>
                <w:sz w:val="20"/>
                <w:szCs w:val="20"/>
              </w:rPr>
              <w:t>Intercept</w:t>
            </w:r>
          </w:p>
        </w:tc>
        <w:tc>
          <w:tcPr>
            <w:tcW w:w="1083" w:type="pct"/>
            <w:tcBorders>
              <w:top w:val="single" w:sz="4" w:space="0" w:color="auto"/>
              <w:bottom w:val="single" w:sz="4" w:space="0" w:color="auto"/>
            </w:tcBorders>
            <w:shd w:val="clear" w:color="auto" w:fill="auto"/>
            <w:noWrap/>
            <w:vAlign w:val="center"/>
            <w:hideMark/>
          </w:tcPr>
          <w:p w14:paraId="61434C57" w14:textId="77777777" w:rsidR="0070307F" w:rsidRPr="00966EAC" w:rsidRDefault="0070307F" w:rsidP="00237CD4">
            <w:pPr>
              <w:jc w:val="center"/>
              <w:rPr>
                <w:rFonts w:eastAsia="Times New Roman"/>
                <w:b/>
                <w:bCs/>
                <w:i/>
                <w:iCs/>
                <w:color w:val="000000"/>
                <w:sz w:val="20"/>
                <w:szCs w:val="20"/>
              </w:rPr>
            </w:pPr>
            <w:r w:rsidRPr="00966EAC">
              <w:rPr>
                <w:rFonts w:eastAsia="Times New Roman"/>
                <w:b/>
                <w:bCs/>
                <w:i/>
                <w:iCs/>
                <w:color w:val="000000"/>
                <w:sz w:val="20"/>
                <w:szCs w:val="20"/>
              </w:rPr>
              <w:t>p</w:t>
            </w:r>
          </w:p>
        </w:tc>
      </w:tr>
      <w:tr w:rsidR="0070307F" w:rsidRPr="00457DA7" w14:paraId="057CC99A" w14:textId="77777777" w:rsidTr="00237CD4">
        <w:trPr>
          <w:trHeight w:val="320"/>
        </w:trPr>
        <w:tc>
          <w:tcPr>
            <w:tcW w:w="769" w:type="pct"/>
            <w:tcBorders>
              <w:top w:val="single" w:sz="4" w:space="0" w:color="auto"/>
            </w:tcBorders>
            <w:shd w:val="clear" w:color="auto" w:fill="auto"/>
            <w:noWrap/>
            <w:vAlign w:val="center"/>
            <w:hideMark/>
          </w:tcPr>
          <w:p w14:paraId="0DA57905" w14:textId="77777777" w:rsidR="0070307F" w:rsidRPr="00457DA7" w:rsidRDefault="0070307F" w:rsidP="00237CD4">
            <w:pPr>
              <w:rPr>
                <w:rFonts w:eastAsia="Times New Roman"/>
                <w:color w:val="000000"/>
                <w:sz w:val="20"/>
                <w:szCs w:val="20"/>
              </w:rPr>
            </w:pPr>
            <w:r w:rsidRPr="002A3446">
              <w:rPr>
                <w:rFonts w:eastAsia="Times New Roman"/>
                <w:color w:val="000000"/>
                <w:sz w:val="20"/>
                <w:szCs w:val="20"/>
              </w:rPr>
              <w:t>∆</w:t>
            </w:r>
            <w:proofErr w:type="spellStart"/>
            <w:r w:rsidRPr="003C3A87">
              <w:rPr>
                <w:rFonts w:eastAsia="Times New Roman"/>
                <w:i/>
                <w:iCs/>
                <w:color w:val="000000"/>
                <w:sz w:val="20"/>
                <w:szCs w:val="20"/>
              </w:rPr>
              <w:t>M</w:t>
            </w:r>
            <w:r>
              <w:rPr>
                <w:rFonts w:eastAsia="Times New Roman"/>
                <w:color w:val="000000"/>
                <w:sz w:val="20"/>
                <w:szCs w:val="20"/>
                <w:vertAlign w:val="subscript"/>
              </w:rPr>
              <w:t>area</w:t>
            </w:r>
            <w:proofErr w:type="spellEnd"/>
            <w:r>
              <w:rPr>
                <w:rFonts w:eastAsia="Times New Roman"/>
                <w:color w:val="000000"/>
                <w:sz w:val="20"/>
                <w:szCs w:val="20"/>
              </w:rPr>
              <w:t xml:space="preserve"> = -25</w:t>
            </w:r>
          </w:p>
        </w:tc>
        <w:tc>
          <w:tcPr>
            <w:tcW w:w="2065" w:type="pct"/>
            <w:tcBorders>
              <w:top w:val="single" w:sz="4" w:space="0" w:color="auto"/>
            </w:tcBorders>
            <w:shd w:val="clear" w:color="auto" w:fill="auto"/>
            <w:noWrap/>
            <w:vAlign w:val="center"/>
            <w:hideMark/>
          </w:tcPr>
          <w:p w14:paraId="2020611A"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0.003 </w:t>
            </w:r>
            <w:r w:rsidRPr="002A3446">
              <w:rPr>
                <w:rFonts w:eastAsia="Times New Roman"/>
                <w:color w:val="000000"/>
                <w:sz w:val="20"/>
                <w:szCs w:val="20"/>
              </w:rPr>
              <w:t>±</w:t>
            </w:r>
            <w:r>
              <w:rPr>
                <w:rFonts w:eastAsia="Times New Roman"/>
                <w:color w:val="000000"/>
                <w:sz w:val="20"/>
                <w:szCs w:val="20"/>
              </w:rPr>
              <w:t xml:space="preserve"> 0.023</w:t>
            </w:r>
          </w:p>
        </w:tc>
        <w:tc>
          <w:tcPr>
            <w:tcW w:w="1083" w:type="pct"/>
            <w:tcBorders>
              <w:top w:val="single" w:sz="4" w:space="0" w:color="auto"/>
            </w:tcBorders>
            <w:shd w:val="clear" w:color="auto" w:fill="auto"/>
            <w:noWrap/>
            <w:vAlign w:val="center"/>
            <w:hideMark/>
          </w:tcPr>
          <w:p w14:paraId="1539E356"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-5.5 </w:t>
            </w:r>
            <w:r w:rsidRPr="002A3446">
              <w:rPr>
                <w:rFonts w:eastAsia="Times New Roman"/>
                <w:color w:val="000000"/>
                <w:sz w:val="20"/>
                <w:szCs w:val="20"/>
              </w:rPr>
              <w:t>±</w:t>
            </w:r>
            <w:r>
              <w:rPr>
                <w:rFonts w:eastAsia="Times New Roman"/>
                <w:color w:val="000000"/>
                <w:sz w:val="20"/>
                <w:szCs w:val="20"/>
              </w:rPr>
              <w:t xml:space="preserve"> 6.02</w:t>
            </w:r>
          </w:p>
        </w:tc>
        <w:tc>
          <w:tcPr>
            <w:tcW w:w="1083" w:type="pct"/>
            <w:tcBorders>
              <w:top w:val="single" w:sz="4" w:space="0" w:color="auto"/>
            </w:tcBorders>
            <w:shd w:val="clear" w:color="auto" w:fill="auto"/>
            <w:noWrap/>
            <w:vAlign w:val="center"/>
            <w:hideMark/>
          </w:tcPr>
          <w:p w14:paraId="68D31941"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0.913</w:t>
            </w:r>
          </w:p>
        </w:tc>
      </w:tr>
      <w:tr w:rsidR="0070307F" w:rsidRPr="00457DA7" w14:paraId="2EA87701" w14:textId="77777777" w:rsidTr="00237CD4">
        <w:trPr>
          <w:trHeight w:val="320"/>
        </w:trPr>
        <w:tc>
          <w:tcPr>
            <w:tcW w:w="769" w:type="pct"/>
            <w:shd w:val="clear" w:color="auto" w:fill="auto"/>
            <w:noWrap/>
            <w:vAlign w:val="center"/>
            <w:hideMark/>
          </w:tcPr>
          <w:p w14:paraId="1F4EDD82" w14:textId="77777777" w:rsidR="0070307F" w:rsidRPr="00457DA7" w:rsidRDefault="0070307F" w:rsidP="00237CD4">
            <w:pPr>
              <w:rPr>
                <w:rFonts w:eastAsia="Times New Roman"/>
                <w:color w:val="000000"/>
                <w:sz w:val="20"/>
                <w:szCs w:val="20"/>
              </w:rPr>
            </w:pPr>
            <w:r w:rsidRPr="002A3446">
              <w:rPr>
                <w:rFonts w:eastAsia="Times New Roman"/>
                <w:color w:val="000000"/>
                <w:sz w:val="20"/>
                <w:szCs w:val="20"/>
              </w:rPr>
              <w:t>∆</w:t>
            </w:r>
            <w:proofErr w:type="spellStart"/>
            <w:r w:rsidRPr="002A3446">
              <w:rPr>
                <w:rFonts w:eastAsia="Times New Roman"/>
                <w:i/>
                <w:iCs/>
                <w:color w:val="000000"/>
                <w:sz w:val="20"/>
                <w:szCs w:val="20"/>
              </w:rPr>
              <w:t>M</w:t>
            </w:r>
            <w:r>
              <w:rPr>
                <w:rFonts w:eastAsia="Times New Roman"/>
                <w:color w:val="000000"/>
                <w:sz w:val="20"/>
                <w:szCs w:val="20"/>
                <w:vertAlign w:val="subscript"/>
              </w:rPr>
              <w:t>area</w:t>
            </w:r>
            <w:proofErr w:type="spellEnd"/>
            <w:r>
              <w:rPr>
                <w:rFonts w:eastAsia="Times New Roman"/>
                <w:color w:val="000000"/>
                <w:sz w:val="20"/>
                <w:szCs w:val="20"/>
              </w:rPr>
              <w:t xml:space="preserve"> = 0</w:t>
            </w:r>
          </w:p>
        </w:tc>
        <w:tc>
          <w:tcPr>
            <w:tcW w:w="2065" w:type="pct"/>
            <w:shd w:val="clear" w:color="auto" w:fill="auto"/>
            <w:noWrap/>
            <w:vAlign w:val="center"/>
            <w:hideMark/>
          </w:tcPr>
          <w:p w14:paraId="2F947F6C"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-0.027 </w:t>
            </w:r>
            <w:r w:rsidRPr="002A3446">
              <w:rPr>
                <w:rFonts w:eastAsia="Times New Roman"/>
                <w:color w:val="000000"/>
                <w:sz w:val="20"/>
                <w:szCs w:val="20"/>
              </w:rPr>
              <w:t>±</w:t>
            </w:r>
            <w:r>
              <w:rPr>
                <w:rFonts w:eastAsia="Times New Roman"/>
                <w:color w:val="000000"/>
                <w:sz w:val="20"/>
                <w:szCs w:val="20"/>
              </w:rPr>
              <w:t xml:space="preserve"> 0.016</w:t>
            </w:r>
          </w:p>
        </w:tc>
        <w:tc>
          <w:tcPr>
            <w:tcW w:w="1083" w:type="pct"/>
            <w:shd w:val="clear" w:color="auto" w:fill="auto"/>
            <w:noWrap/>
            <w:vAlign w:val="center"/>
            <w:hideMark/>
          </w:tcPr>
          <w:p w14:paraId="6EE918BD"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17.2 </w:t>
            </w:r>
            <w:r w:rsidRPr="002A3446">
              <w:rPr>
                <w:rFonts w:eastAsia="Times New Roman"/>
                <w:color w:val="000000"/>
                <w:sz w:val="20"/>
                <w:szCs w:val="20"/>
              </w:rPr>
              <w:t>±</w:t>
            </w:r>
            <w:r>
              <w:rPr>
                <w:rFonts w:eastAsia="Times New Roman"/>
                <w:color w:val="000000"/>
                <w:sz w:val="20"/>
                <w:szCs w:val="20"/>
              </w:rPr>
              <w:t xml:space="preserve"> 5.69</w:t>
            </w:r>
          </w:p>
        </w:tc>
        <w:tc>
          <w:tcPr>
            <w:tcW w:w="1083" w:type="pct"/>
            <w:shd w:val="clear" w:color="auto" w:fill="auto"/>
            <w:noWrap/>
            <w:vAlign w:val="center"/>
            <w:hideMark/>
          </w:tcPr>
          <w:p w14:paraId="7F6707F0" w14:textId="77777777" w:rsidR="0070307F" w:rsidRPr="003C3A87" w:rsidRDefault="0070307F" w:rsidP="00237CD4">
            <w:pPr>
              <w:jc w:val="center"/>
              <w:rPr>
                <w:rFonts w:eastAsia="Times New Roman"/>
                <w:i/>
                <w:iCs/>
                <w:color w:val="000000"/>
                <w:sz w:val="20"/>
                <w:szCs w:val="20"/>
              </w:rPr>
            </w:pPr>
            <w:r w:rsidRPr="003C3A87">
              <w:rPr>
                <w:rFonts w:eastAsia="Times New Roman"/>
                <w:i/>
                <w:iCs/>
                <w:color w:val="000000"/>
                <w:sz w:val="20"/>
                <w:szCs w:val="20"/>
              </w:rPr>
              <w:t>0.091</w:t>
            </w:r>
          </w:p>
        </w:tc>
      </w:tr>
      <w:tr w:rsidR="0070307F" w:rsidRPr="00457DA7" w14:paraId="5CFF392C" w14:textId="77777777" w:rsidTr="00237CD4">
        <w:trPr>
          <w:trHeight w:val="320"/>
        </w:trPr>
        <w:tc>
          <w:tcPr>
            <w:tcW w:w="769" w:type="pct"/>
            <w:tcBorders>
              <w:bottom w:val="single" w:sz="4" w:space="0" w:color="auto"/>
            </w:tcBorders>
            <w:shd w:val="clear" w:color="auto" w:fill="auto"/>
            <w:noWrap/>
            <w:vAlign w:val="center"/>
            <w:hideMark/>
          </w:tcPr>
          <w:p w14:paraId="0FEA1BBC" w14:textId="77777777" w:rsidR="0070307F" w:rsidRPr="00457DA7" w:rsidRDefault="0070307F" w:rsidP="00237CD4">
            <w:pPr>
              <w:rPr>
                <w:rFonts w:eastAsia="Times New Roman"/>
                <w:color w:val="000000"/>
                <w:sz w:val="20"/>
                <w:szCs w:val="20"/>
              </w:rPr>
            </w:pPr>
            <w:r w:rsidRPr="002A3446">
              <w:rPr>
                <w:rFonts w:eastAsia="Times New Roman"/>
                <w:color w:val="000000"/>
                <w:sz w:val="20"/>
                <w:szCs w:val="20"/>
              </w:rPr>
              <w:t>∆</w:t>
            </w:r>
            <w:proofErr w:type="spellStart"/>
            <w:r w:rsidRPr="002A3446">
              <w:rPr>
                <w:rFonts w:eastAsia="Times New Roman"/>
                <w:i/>
                <w:iCs/>
                <w:color w:val="000000"/>
                <w:sz w:val="20"/>
                <w:szCs w:val="20"/>
              </w:rPr>
              <w:t>M</w:t>
            </w:r>
            <w:r>
              <w:rPr>
                <w:rFonts w:eastAsia="Times New Roman"/>
                <w:color w:val="000000"/>
                <w:sz w:val="20"/>
                <w:szCs w:val="20"/>
                <w:vertAlign w:val="subscript"/>
              </w:rPr>
              <w:t>area</w:t>
            </w:r>
            <w:proofErr w:type="spellEnd"/>
            <w:r>
              <w:rPr>
                <w:rFonts w:eastAsia="Times New Roman"/>
                <w:color w:val="000000"/>
                <w:sz w:val="20"/>
                <w:szCs w:val="20"/>
              </w:rPr>
              <w:t xml:space="preserve"> = 25</w:t>
            </w:r>
          </w:p>
        </w:tc>
        <w:tc>
          <w:tcPr>
            <w:tcW w:w="2065" w:type="pct"/>
            <w:tcBorders>
              <w:bottom w:val="single" w:sz="4" w:space="0" w:color="auto"/>
            </w:tcBorders>
            <w:shd w:val="clear" w:color="auto" w:fill="auto"/>
            <w:noWrap/>
            <w:vAlign w:val="center"/>
            <w:hideMark/>
          </w:tcPr>
          <w:p w14:paraId="2336C1E2"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-0.056 </w:t>
            </w:r>
            <w:r w:rsidRPr="002A3446">
              <w:rPr>
                <w:rFonts w:eastAsia="Times New Roman"/>
                <w:color w:val="000000"/>
                <w:sz w:val="20"/>
                <w:szCs w:val="20"/>
              </w:rPr>
              <w:t xml:space="preserve">± </w:t>
            </w:r>
            <w:r>
              <w:rPr>
                <w:rFonts w:eastAsia="Times New Roman"/>
                <w:color w:val="000000"/>
                <w:sz w:val="20"/>
                <w:szCs w:val="20"/>
              </w:rPr>
              <w:t>0.028</w:t>
            </w:r>
          </w:p>
        </w:tc>
        <w:tc>
          <w:tcPr>
            <w:tcW w:w="1083" w:type="pct"/>
            <w:tcBorders>
              <w:bottom w:val="single" w:sz="4" w:space="0" w:color="auto"/>
            </w:tcBorders>
            <w:shd w:val="clear" w:color="auto" w:fill="auto"/>
            <w:noWrap/>
            <w:vAlign w:val="center"/>
            <w:hideMark/>
          </w:tcPr>
          <w:p w14:paraId="06B8B2A1" w14:textId="77777777" w:rsidR="0070307F" w:rsidRPr="00457DA7" w:rsidRDefault="0070307F" w:rsidP="00237CD4">
            <w:pPr>
              <w:jc w:val="center"/>
              <w:rPr>
                <w:rFonts w:eastAsia="Times New Roman"/>
                <w:color w:val="000000"/>
                <w:sz w:val="20"/>
                <w:szCs w:val="20"/>
              </w:rPr>
            </w:pPr>
            <w:r>
              <w:rPr>
                <w:rFonts w:eastAsia="Times New Roman"/>
                <w:color w:val="000000"/>
                <w:sz w:val="20"/>
                <w:szCs w:val="20"/>
              </w:rPr>
              <w:t xml:space="preserve">39.9 </w:t>
            </w:r>
            <w:r w:rsidRPr="002A3446">
              <w:rPr>
                <w:rFonts w:eastAsia="Times New Roman"/>
                <w:color w:val="000000"/>
                <w:sz w:val="20"/>
                <w:szCs w:val="20"/>
              </w:rPr>
              <w:t>±</w:t>
            </w:r>
            <w:r>
              <w:rPr>
                <w:rFonts w:eastAsia="Times New Roman"/>
                <w:color w:val="000000"/>
                <w:sz w:val="20"/>
                <w:szCs w:val="20"/>
              </w:rPr>
              <w:t xml:space="preserve"> 6.29</w:t>
            </w:r>
          </w:p>
        </w:tc>
        <w:tc>
          <w:tcPr>
            <w:tcW w:w="1083" w:type="pct"/>
            <w:tcBorders>
              <w:bottom w:val="single" w:sz="4" w:space="0" w:color="auto"/>
            </w:tcBorders>
            <w:shd w:val="clear" w:color="auto" w:fill="auto"/>
            <w:noWrap/>
            <w:vAlign w:val="center"/>
            <w:hideMark/>
          </w:tcPr>
          <w:p w14:paraId="76A96E73" w14:textId="77777777" w:rsidR="0070307F" w:rsidRPr="003C3A87" w:rsidRDefault="0070307F" w:rsidP="00237CD4">
            <w:pPr>
              <w:jc w:val="center"/>
              <w:rPr>
                <w:rFonts w:eastAsia="Times New Roman"/>
                <w:b/>
                <w:bCs/>
                <w:color w:val="000000"/>
                <w:sz w:val="20"/>
                <w:szCs w:val="20"/>
              </w:rPr>
            </w:pPr>
            <w:r w:rsidRPr="003C3A87">
              <w:rPr>
                <w:rFonts w:eastAsia="Times New Roman"/>
                <w:b/>
                <w:bCs/>
                <w:color w:val="000000"/>
                <w:sz w:val="20"/>
                <w:szCs w:val="20"/>
              </w:rPr>
              <w:t>0.048</w:t>
            </w:r>
          </w:p>
        </w:tc>
      </w:tr>
    </w:tbl>
    <w:p w14:paraId="46412F84" w14:textId="77777777" w:rsidR="0070307F" w:rsidRPr="000F56B8" w:rsidRDefault="0070307F" w:rsidP="0070307F">
      <w:pPr>
        <w:spacing w:line="480" w:lineRule="auto"/>
        <w:rPr>
          <w:sz w:val="20"/>
          <w:szCs w:val="20"/>
        </w:rPr>
      </w:pPr>
      <w:r>
        <w:rPr>
          <w:sz w:val="20"/>
          <w:szCs w:val="20"/>
        </w:rPr>
        <w:t>*</w:t>
      </w:r>
      <w:r w:rsidRPr="000F56B8">
        <w:rPr>
          <w:sz w:val="20"/>
          <w:szCs w:val="20"/>
        </w:rPr>
        <w:t xml:space="preserve"> P-values &lt; 0.05 are bolded</w:t>
      </w:r>
      <w:r>
        <w:rPr>
          <w:sz w:val="20"/>
          <w:szCs w:val="20"/>
        </w:rPr>
        <w:t xml:space="preserve"> and &lt; 0.1 are italicized</w:t>
      </w:r>
      <w:r w:rsidRPr="000F56B8">
        <w:rPr>
          <w:sz w:val="20"/>
          <w:szCs w:val="20"/>
        </w:rPr>
        <w:t>.</w:t>
      </w:r>
    </w:p>
    <w:p w14:paraId="4ABC9BB1" w14:textId="7060494C" w:rsidR="0070307F" w:rsidRDefault="0070307F">
      <w:pPr>
        <w:rPr>
          <w:rFonts w:eastAsia="Times New Roman"/>
          <w:b/>
          <w:bCs/>
          <w:color w:val="000000"/>
        </w:rPr>
      </w:pPr>
      <w:r>
        <w:rPr>
          <w:rFonts w:eastAsia="Times New Roman"/>
          <w:b/>
          <w:bCs/>
          <w:color w:val="000000"/>
        </w:rPr>
        <w:br w:type="page"/>
      </w:r>
    </w:p>
    <w:p w14:paraId="38E8CFA3" w14:textId="00F2705A" w:rsidR="00A07568" w:rsidRPr="0070307F" w:rsidRDefault="0070307F" w:rsidP="0070307F">
      <w:pPr>
        <w:spacing w:line="480" w:lineRule="auto"/>
        <w:contextualSpacing/>
        <w:rPr>
          <w:rFonts w:eastAsia="Times New Roman"/>
          <w:b/>
          <w:bCs/>
          <w:color w:val="000000"/>
        </w:rPr>
      </w:pPr>
      <w:r>
        <w:rPr>
          <w:rFonts w:eastAsia="Times New Roman"/>
          <w:b/>
          <w:bCs/>
          <w:color w:val="000000"/>
        </w:rPr>
        <w:lastRenderedPageBreak/>
        <w:t>Figure 7.</w:t>
      </w:r>
    </w:p>
    <w:p w14:paraId="50FDEBA5" w14:textId="57FD503A" w:rsidR="00745361" w:rsidRPr="001B44B1" w:rsidRDefault="00FB2742" w:rsidP="00DA24C9">
      <w:pPr>
        <w:spacing w:line="480" w:lineRule="auto"/>
        <w:contextualSpacing/>
        <w:rPr>
          <w:rFonts w:eastAsia="Times New Roman"/>
          <w:b/>
          <w:bCs/>
          <w:color w:val="000000"/>
        </w:rPr>
      </w:pPr>
      <w:commentRangeStart w:id="51"/>
      <w:r>
        <w:rPr>
          <w:rFonts w:eastAsia="Times New Roman"/>
          <w:b/>
          <w:bCs/>
          <w:noProof/>
          <w:color w:val="000000"/>
        </w:rPr>
        <w:drawing>
          <wp:inline distT="0" distB="0" distL="0" distR="0" wp14:anchorId="6151246F" wp14:editId="23208DC8">
            <wp:extent cx="5943600" cy="5122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ta_live_mass_plot.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5122545"/>
                    </a:xfrm>
                    <a:prstGeom prst="rect">
                      <a:avLst/>
                    </a:prstGeom>
                  </pic:spPr>
                </pic:pic>
              </a:graphicData>
            </a:graphic>
          </wp:inline>
        </w:drawing>
      </w:r>
      <w:commentRangeEnd w:id="51"/>
      <w:r w:rsidR="00505CE2">
        <w:rPr>
          <w:rStyle w:val="CommentReference"/>
        </w:rPr>
        <w:commentReference w:id="51"/>
      </w:r>
    </w:p>
    <w:p w14:paraId="78443806" w14:textId="118AA8BC" w:rsidR="008F486F" w:rsidRPr="001B44B1" w:rsidRDefault="008F486F" w:rsidP="00E438A9">
      <w:pPr>
        <w:pStyle w:val="Caption"/>
        <w:spacing w:line="480" w:lineRule="auto"/>
        <w:contextualSpacing/>
        <w:rPr>
          <w:b w:val="0"/>
          <w:bCs w:val="0"/>
          <w:color w:val="000000"/>
        </w:rPr>
      </w:pPr>
      <w:r w:rsidRPr="0070307F">
        <w:rPr>
          <w:bCs w:val="0"/>
          <w:color w:val="000000"/>
          <w:sz w:val="24"/>
          <w:szCs w:val="24"/>
        </w:rPr>
        <w:t xml:space="preserve">Figure </w:t>
      </w:r>
      <w:r w:rsidR="0070307F">
        <w:rPr>
          <w:bCs w:val="0"/>
          <w:color w:val="000000"/>
          <w:sz w:val="24"/>
          <w:szCs w:val="24"/>
        </w:rPr>
        <w:t>7</w:t>
      </w:r>
      <w:r w:rsidRPr="0070307F">
        <w:rPr>
          <w:bCs w:val="0"/>
          <w:color w:val="000000"/>
          <w:sz w:val="24"/>
          <w:szCs w:val="24"/>
        </w:rPr>
        <w:t>.</w:t>
      </w:r>
      <w:r w:rsidRPr="00DA24C9">
        <w:rPr>
          <w:b w:val="0"/>
          <w:bCs w:val="0"/>
          <w:color w:val="000000"/>
          <w:sz w:val="24"/>
          <w:szCs w:val="24"/>
        </w:rPr>
        <w:t xml:space="preserve"> </w:t>
      </w:r>
      <w:r w:rsidR="00E26DE7" w:rsidRPr="00DA24C9">
        <w:rPr>
          <w:b w:val="0"/>
          <w:bCs w:val="0"/>
          <w:color w:val="000000"/>
          <w:sz w:val="24"/>
          <w:szCs w:val="24"/>
        </w:rPr>
        <w:t>Relationship between ∆</w:t>
      </w:r>
      <w:proofErr w:type="spellStart"/>
      <w:r w:rsidR="00E26DE7" w:rsidRPr="00DA24C9">
        <w:rPr>
          <w:b w:val="0"/>
          <w:bCs w:val="0"/>
          <w:i/>
          <w:iCs/>
          <w:color w:val="000000"/>
          <w:sz w:val="24"/>
          <w:szCs w:val="24"/>
        </w:rPr>
        <w:t>N</w:t>
      </w:r>
      <w:r w:rsidR="00E26DE7" w:rsidRPr="00DA24C9">
        <w:rPr>
          <w:b w:val="0"/>
          <w:bCs w:val="0"/>
          <w:color w:val="000000"/>
          <w:sz w:val="24"/>
          <w:szCs w:val="24"/>
          <w:vertAlign w:val="subscript"/>
        </w:rPr>
        <w:t>area</w:t>
      </w:r>
      <w:proofErr w:type="spellEnd"/>
      <w:r w:rsidR="00E26DE7" w:rsidRPr="00DA24C9">
        <w:rPr>
          <w:b w:val="0"/>
          <w:bCs w:val="0"/>
          <w:color w:val="000000"/>
          <w:sz w:val="24"/>
          <w:szCs w:val="24"/>
        </w:rPr>
        <w:t xml:space="preserve"> and ∆AGB</w:t>
      </w:r>
      <w:r w:rsidR="00B25CDC">
        <w:rPr>
          <w:b w:val="0"/>
          <w:bCs w:val="0"/>
          <w:color w:val="000000"/>
          <w:sz w:val="24"/>
          <w:szCs w:val="24"/>
        </w:rPr>
        <w:t>.</w:t>
      </w:r>
      <w:r w:rsidR="00E26DE7" w:rsidRPr="00DA24C9">
        <w:rPr>
          <w:b w:val="0"/>
          <w:bCs w:val="0"/>
          <w:color w:val="000000"/>
          <w:sz w:val="24"/>
          <w:szCs w:val="24"/>
        </w:rPr>
        <w:t xml:space="preserve"> </w:t>
      </w:r>
      <w:r w:rsidR="00237CD4">
        <w:rPr>
          <w:b w:val="0"/>
          <w:bCs w:val="0"/>
          <w:color w:val="000000"/>
          <w:sz w:val="24"/>
          <w:szCs w:val="24"/>
        </w:rPr>
        <w:t xml:space="preserve">Dots represent individual data points, </w:t>
      </w:r>
      <w:r w:rsidR="00237CD4" w:rsidRPr="00B25CDC">
        <w:rPr>
          <w:b w:val="0"/>
          <w:bCs w:val="0"/>
          <w:color w:val="000000"/>
          <w:sz w:val="24"/>
          <w:szCs w:val="24"/>
        </w:rPr>
        <w:t xml:space="preserve">grouped by </w:t>
      </w:r>
      <w:r w:rsidR="00B25CDC" w:rsidRPr="00B25CDC">
        <w:rPr>
          <w:b w:val="0"/>
          <w:bCs w:val="0"/>
          <w:color w:val="000000"/>
          <w:sz w:val="24"/>
          <w:szCs w:val="24"/>
        </w:rPr>
        <w:t>soil P and soil K</w:t>
      </w:r>
      <w:r w:rsidR="00B25CDC" w:rsidRPr="00B25CDC">
        <w:rPr>
          <w:b w:val="0"/>
          <w:bCs w:val="0"/>
          <w:color w:val="000000"/>
          <w:sz w:val="24"/>
          <w:szCs w:val="24"/>
          <w:vertAlign w:val="subscript"/>
        </w:rPr>
        <w:t>+µ</w:t>
      </w:r>
      <w:r w:rsidR="00B25CDC" w:rsidRPr="00B25CDC">
        <w:rPr>
          <w:b w:val="0"/>
          <w:bCs w:val="0"/>
          <w:color w:val="000000"/>
          <w:sz w:val="24"/>
          <w:szCs w:val="24"/>
        </w:rPr>
        <w:t xml:space="preserve"> treatments within a black at a site. Dots are sized and colored by ∆</w:t>
      </w:r>
      <w:proofErr w:type="spellStart"/>
      <w:r w:rsidR="00B25CDC" w:rsidRPr="00B25CDC">
        <w:rPr>
          <w:b w:val="0"/>
          <w:bCs w:val="0"/>
          <w:i/>
          <w:color w:val="000000"/>
          <w:sz w:val="24"/>
          <w:szCs w:val="24"/>
        </w:rPr>
        <w:t>M</w:t>
      </w:r>
      <w:r w:rsidR="00B25CDC" w:rsidRPr="00B25CDC">
        <w:rPr>
          <w:b w:val="0"/>
          <w:bCs w:val="0"/>
          <w:color w:val="000000"/>
          <w:sz w:val="24"/>
          <w:szCs w:val="24"/>
          <w:vertAlign w:val="subscript"/>
        </w:rPr>
        <w:t>area</w:t>
      </w:r>
      <w:proofErr w:type="spellEnd"/>
      <w:r w:rsidR="008257F9">
        <w:rPr>
          <w:b w:val="0"/>
          <w:bCs w:val="0"/>
          <w:color w:val="000000"/>
          <w:sz w:val="24"/>
          <w:szCs w:val="24"/>
        </w:rPr>
        <w:t xml:space="preserve">, where darker grey and larger dots indicate greater </w:t>
      </w:r>
      <w:r w:rsidR="008257F9" w:rsidRPr="00B25CDC">
        <w:rPr>
          <w:b w:val="0"/>
          <w:bCs w:val="0"/>
          <w:color w:val="000000"/>
          <w:sz w:val="24"/>
          <w:szCs w:val="24"/>
        </w:rPr>
        <w:t>∆</w:t>
      </w:r>
      <w:proofErr w:type="spellStart"/>
      <w:r w:rsidR="008257F9" w:rsidRPr="00B25CDC">
        <w:rPr>
          <w:b w:val="0"/>
          <w:bCs w:val="0"/>
          <w:i/>
          <w:color w:val="000000"/>
          <w:sz w:val="24"/>
          <w:szCs w:val="24"/>
        </w:rPr>
        <w:t>M</w:t>
      </w:r>
      <w:r w:rsidR="008257F9" w:rsidRPr="00B25CDC">
        <w:rPr>
          <w:b w:val="0"/>
          <w:bCs w:val="0"/>
          <w:color w:val="000000"/>
          <w:sz w:val="24"/>
          <w:szCs w:val="24"/>
          <w:vertAlign w:val="subscript"/>
        </w:rPr>
        <w:t>area</w:t>
      </w:r>
      <w:proofErr w:type="spellEnd"/>
      <w:r w:rsidR="00B25CDC" w:rsidRPr="00B25CDC">
        <w:rPr>
          <w:b w:val="0"/>
          <w:bCs w:val="0"/>
          <w:color w:val="000000"/>
          <w:sz w:val="24"/>
          <w:szCs w:val="24"/>
        </w:rPr>
        <w:t xml:space="preserve">. </w:t>
      </w:r>
      <w:r w:rsidR="00B25CDC" w:rsidRPr="00B25CDC">
        <w:rPr>
          <w:b w:val="0"/>
          <w:color w:val="000000"/>
          <w:sz w:val="24"/>
          <w:szCs w:val="24"/>
        </w:rPr>
        <w:t>Lines represent the relationship predicted by the linear mixed effects model</w:t>
      </w:r>
      <w:r w:rsidR="00B25CDC">
        <w:rPr>
          <w:b w:val="0"/>
          <w:color w:val="000000"/>
          <w:sz w:val="24"/>
          <w:szCs w:val="24"/>
        </w:rPr>
        <w:t xml:space="preserve"> </w:t>
      </w:r>
      <w:r w:rsidR="00B25CDC" w:rsidRPr="00DA24C9">
        <w:rPr>
          <w:b w:val="0"/>
          <w:bCs w:val="0"/>
          <w:color w:val="000000"/>
          <w:sz w:val="24"/>
          <w:szCs w:val="24"/>
        </w:rPr>
        <w:t>at high (</w:t>
      </w:r>
      <w:r w:rsidR="008257F9" w:rsidRPr="00B25CDC">
        <w:rPr>
          <w:b w:val="0"/>
          <w:bCs w:val="0"/>
          <w:color w:val="000000"/>
          <w:sz w:val="24"/>
          <w:szCs w:val="24"/>
        </w:rPr>
        <w:t>∆</w:t>
      </w:r>
      <w:proofErr w:type="spellStart"/>
      <w:r w:rsidR="008257F9" w:rsidRPr="00B25CDC">
        <w:rPr>
          <w:b w:val="0"/>
          <w:bCs w:val="0"/>
          <w:i/>
          <w:color w:val="000000"/>
          <w:sz w:val="24"/>
          <w:szCs w:val="24"/>
        </w:rPr>
        <w:t>M</w:t>
      </w:r>
      <w:r w:rsidR="008257F9" w:rsidRPr="00B25CDC">
        <w:rPr>
          <w:b w:val="0"/>
          <w:bCs w:val="0"/>
          <w:color w:val="000000"/>
          <w:sz w:val="24"/>
          <w:szCs w:val="24"/>
          <w:vertAlign w:val="subscript"/>
        </w:rPr>
        <w:t>area</w:t>
      </w:r>
      <w:proofErr w:type="spellEnd"/>
      <w:r w:rsidR="008257F9" w:rsidRPr="00DA24C9">
        <w:rPr>
          <w:b w:val="0"/>
          <w:bCs w:val="0"/>
          <w:i/>
          <w:iCs/>
          <w:color w:val="000000"/>
          <w:sz w:val="24"/>
          <w:szCs w:val="24"/>
        </w:rPr>
        <w:t xml:space="preserve"> </w:t>
      </w:r>
      <w:r w:rsidR="008257F9">
        <w:rPr>
          <w:b w:val="0"/>
          <w:bCs w:val="0"/>
          <w:iCs/>
          <w:color w:val="000000"/>
          <w:sz w:val="24"/>
          <w:szCs w:val="24"/>
        </w:rPr>
        <w:t xml:space="preserve">= 25%; </w:t>
      </w:r>
      <w:r w:rsidR="00B25CDC" w:rsidRPr="00DA24C9">
        <w:rPr>
          <w:b w:val="0"/>
          <w:bCs w:val="0"/>
          <w:i/>
          <w:iCs/>
          <w:color w:val="000000"/>
          <w:sz w:val="24"/>
          <w:szCs w:val="24"/>
        </w:rPr>
        <w:t xml:space="preserve">p </w:t>
      </w:r>
      <w:r w:rsidR="00B25CDC" w:rsidRPr="00DA24C9">
        <w:rPr>
          <w:b w:val="0"/>
          <w:bCs w:val="0"/>
          <w:color w:val="000000"/>
          <w:sz w:val="24"/>
          <w:szCs w:val="24"/>
        </w:rPr>
        <w:t xml:space="preserve">= 0.048; </w:t>
      </w:r>
      <w:r w:rsidR="00EB379B">
        <w:rPr>
          <w:b w:val="0"/>
          <w:bCs w:val="0"/>
          <w:color w:val="000000"/>
          <w:sz w:val="24"/>
          <w:szCs w:val="24"/>
        </w:rPr>
        <w:t>dark grey</w:t>
      </w:r>
      <w:r w:rsidR="008257F9" w:rsidRPr="00DA24C9">
        <w:rPr>
          <w:b w:val="0"/>
          <w:bCs w:val="0"/>
          <w:color w:val="000000"/>
          <w:sz w:val="24"/>
          <w:szCs w:val="24"/>
        </w:rPr>
        <w:t xml:space="preserve"> </w:t>
      </w:r>
      <w:r w:rsidR="00B25CDC" w:rsidRPr="00DA24C9">
        <w:rPr>
          <w:b w:val="0"/>
          <w:bCs w:val="0"/>
          <w:color w:val="000000"/>
          <w:sz w:val="24"/>
          <w:szCs w:val="24"/>
        </w:rPr>
        <w:t>line)</w:t>
      </w:r>
      <w:r w:rsidR="00EB379B">
        <w:rPr>
          <w:b w:val="0"/>
          <w:bCs w:val="0"/>
          <w:color w:val="000000"/>
          <w:sz w:val="24"/>
          <w:szCs w:val="24"/>
        </w:rPr>
        <w:t xml:space="preserve"> and </w:t>
      </w:r>
      <w:r w:rsidR="00B25CDC" w:rsidRPr="00DA24C9">
        <w:rPr>
          <w:b w:val="0"/>
          <w:bCs w:val="0"/>
          <w:color w:val="000000"/>
          <w:sz w:val="24"/>
          <w:szCs w:val="24"/>
        </w:rPr>
        <w:t xml:space="preserve"> medium (</w:t>
      </w:r>
      <w:r w:rsidR="008257F9" w:rsidRPr="00B25CDC">
        <w:rPr>
          <w:b w:val="0"/>
          <w:bCs w:val="0"/>
          <w:color w:val="000000"/>
          <w:sz w:val="24"/>
          <w:szCs w:val="24"/>
        </w:rPr>
        <w:t>∆</w:t>
      </w:r>
      <w:proofErr w:type="spellStart"/>
      <w:r w:rsidR="008257F9" w:rsidRPr="00B25CDC">
        <w:rPr>
          <w:b w:val="0"/>
          <w:bCs w:val="0"/>
          <w:i/>
          <w:color w:val="000000"/>
          <w:sz w:val="24"/>
          <w:szCs w:val="24"/>
        </w:rPr>
        <w:t>M</w:t>
      </w:r>
      <w:r w:rsidR="008257F9" w:rsidRPr="00B25CDC">
        <w:rPr>
          <w:b w:val="0"/>
          <w:bCs w:val="0"/>
          <w:color w:val="000000"/>
          <w:sz w:val="24"/>
          <w:szCs w:val="24"/>
          <w:vertAlign w:val="subscript"/>
        </w:rPr>
        <w:t>area</w:t>
      </w:r>
      <w:proofErr w:type="spellEnd"/>
      <w:r w:rsidR="008257F9" w:rsidRPr="00DA24C9">
        <w:rPr>
          <w:b w:val="0"/>
          <w:bCs w:val="0"/>
          <w:i/>
          <w:iCs/>
          <w:color w:val="000000"/>
          <w:sz w:val="24"/>
          <w:szCs w:val="24"/>
        </w:rPr>
        <w:t xml:space="preserve"> </w:t>
      </w:r>
      <w:r w:rsidR="008257F9">
        <w:rPr>
          <w:b w:val="0"/>
          <w:bCs w:val="0"/>
          <w:iCs/>
          <w:color w:val="000000"/>
          <w:sz w:val="24"/>
          <w:szCs w:val="24"/>
        </w:rPr>
        <w:t xml:space="preserve">= 0%; </w:t>
      </w:r>
      <w:r w:rsidR="00B25CDC" w:rsidRPr="00DA24C9">
        <w:rPr>
          <w:b w:val="0"/>
          <w:bCs w:val="0"/>
          <w:i/>
          <w:iCs/>
          <w:color w:val="000000"/>
          <w:sz w:val="24"/>
          <w:szCs w:val="24"/>
        </w:rPr>
        <w:t>p</w:t>
      </w:r>
      <w:r w:rsidR="00B25CDC" w:rsidRPr="00DA24C9">
        <w:rPr>
          <w:b w:val="0"/>
          <w:bCs w:val="0"/>
          <w:color w:val="000000"/>
          <w:sz w:val="24"/>
          <w:szCs w:val="24"/>
        </w:rPr>
        <w:t xml:space="preserve"> = 0.091; </w:t>
      </w:r>
      <w:r w:rsidR="008257F9">
        <w:rPr>
          <w:b w:val="0"/>
          <w:bCs w:val="0"/>
          <w:color w:val="000000"/>
          <w:sz w:val="24"/>
          <w:szCs w:val="24"/>
        </w:rPr>
        <w:t>grey</w:t>
      </w:r>
      <w:r w:rsidR="008257F9" w:rsidRPr="00DA24C9">
        <w:rPr>
          <w:b w:val="0"/>
          <w:bCs w:val="0"/>
          <w:color w:val="000000"/>
          <w:sz w:val="24"/>
          <w:szCs w:val="24"/>
        </w:rPr>
        <w:t xml:space="preserve"> </w:t>
      </w:r>
      <w:r w:rsidR="00B25CDC" w:rsidRPr="00DA24C9">
        <w:rPr>
          <w:b w:val="0"/>
          <w:bCs w:val="0"/>
          <w:color w:val="000000"/>
          <w:sz w:val="24"/>
          <w:szCs w:val="24"/>
        </w:rPr>
        <w:t>line), and low (</w:t>
      </w:r>
      <w:r w:rsidR="008257F9" w:rsidRPr="00B25CDC">
        <w:rPr>
          <w:b w:val="0"/>
          <w:bCs w:val="0"/>
          <w:color w:val="000000"/>
          <w:sz w:val="24"/>
          <w:szCs w:val="24"/>
        </w:rPr>
        <w:t>∆</w:t>
      </w:r>
      <w:proofErr w:type="spellStart"/>
      <w:r w:rsidR="008257F9" w:rsidRPr="00B25CDC">
        <w:rPr>
          <w:b w:val="0"/>
          <w:bCs w:val="0"/>
          <w:i/>
          <w:color w:val="000000"/>
          <w:sz w:val="24"/>
          <w:szCs w:val="24"/>
        </w:rPr>
        <w:t>M</w:t>
      </w:r>
      <w:r w:rsidR="008257F9" w:rsidRPr="00B25CDC">
        <w:rPr>
          <w:b w:val="0"/>
          <w:bCs w:val="0"/>
          <w:color w:val="000000"/>
          <w:sz w:val="24"/>
          <w:szCs w:val="24"/>
          <w:vertAlign w:val="subscript"/>
        </w:rPr>
        <w:t>area</w:t>
      </w:r>
      <w:proofErr w:type="spellEnd"/>
      <w:r w:rsidR="008257F9" w:rsidRPr="00DA24C9">
        <w:rPr>
          <w:b w:val="0"/>
          <w:bCs w:val="0"/>
          <w:i/>
          <w:iCs/>
          <w:color w:val="000000"/>
          <w:sz w:val="24"/>
          <w:szCs w:val="24"/>
        </w:rPr>
        <w:t xml:space="preserve"> </w:t>
      </w:r>
      <w:r w:rsidR="008257F9">
        <w:rPr>
          <w:b w:val="0"/>
          <w:bCs w:val="0"/>
          <w:iCs/>
          <w:color w:val="000000"/>
          <w:sz w:val="24"/>
          <w:szCs w:val="24"/>
        </w:rPr>
        <w:t xml:space="preserve">= -25%; </w:t>
      </w:r>
      <w:r w:rsidR="00B25CDC" w:rsidRPr="00DA24C9">
        <w:rPr>
          <w:b w:val="0"/>
          <w:bCs w:val="0"/>
          <w:i/>
          <w:iCs/>
          <w:color w:val="000000"/>
          <w:sz w:val="24"/>
          <w:szCs w:val="24"/>
        </w:rPr>
        <w:t xml:space="preserve">p </w:t>
      </w:r>
      <w:r w:rsidR="00B25CDC" w:rsidRPr="00DA24C9">
        <w:rPr>
          <w:b w:val="0"/>
          <w:bCs w:val="0"/>
          <w:color w:val="000000"/>
          <w:sz w:val="24"/>
          <w:szCs w:val="24"/>
        </w:rPr>
        <w:t xml:space="preserve">= 0.913; </w:t>
      </w:r>
      <w:r w:rsidR="008257F9">
        <w:rPr>
          <w:b w:val="0"/>
          <w:bCs w:val="0"/>
          <w:color w:val="000000"/>
          <w:sz w:val="24"/>
          <w:szCs w:val="24"/>
        </w:rPr>
        <w:t>light grey</w:t>
      </w:r>
      <w:r w:rsidR="008257F9" w:rsidRPr="00DA24C9">
        <w:rPr>
          <w:b w:val="0"/>
          <w:bCs w:val="0"/>
          <w:color w:val="000000"/>
          <w:sz w:val="24"/>
          <w:szCs w:val="24"/>
        </w:rPr>
        <w:t xml:space="preserve"> </w:t>
      </w:r>
      <w:r w:rsidR="00B25CDC" w:rsidRPr="00DA24C9">
        <w:rPr>
          <w:b w:val="0"/>
          <w:bCs w:val="0"/>
          <w:color w:val="000000"/>
          <w:sz w:val="24"/>
          <w:szCs w:val="24"/>
        </w:rPr>
        <w:t>line; Table 6)</w:t>
      </w:r>
      <w:r w:rsidR="00B25CDC">
        <w:rPr>
          <w:b w:val="0"/>
          <w:bCs w:val="0"/>
          <w:color w:val="000000"/>
          <w:sz w:val="24"/>
          <w:szCs w:val="24"/>
        </w:rPr>
        <w:t xml:space="preserve"> </w:t>
      </w:r>
      <w:r w:rsidR="00B25CDC" w:rsidRPr="00B25CDC">
        <w:rPr>
          <w:b w:val="0"/>
          <w:bCs w:val="0"/>
          <w:color w:val="000000"/>
          <w:sz w:val="24"/>
          <w:szCs w:val="24"/>
        </w:rPr>
        <w:t>∆</w:t>
      </w:r>
      <w:proofErr w:type="spellStart"/>
      <w:r w:rsidR="00B25CDC" w:rsidRPr="00B25CDC">
        <w:rPr>
          <w:b w:val="0"/>
          <w:bCs w:val="0"/>
          <w:i/>
          <w:color w:val="000000"/>
          <w:sz w:val="24"/>
          <w:szCs w:val="24"/>
        </w:rPr>
        <w:t>M</w:t>
      </w:r>
      <w:r w:rsidR="00B25CDC" w:rsidRPr="00B25CDC">
        <w:rPr>
          <w:b w:val="0"/>
          <w:bCs w:val="0"/>
          <w:color w:val="000000"/>
          <w:sz w:val="24"/>
          <w:szCs w:val="24"/>
          <w:vertAlign w:val="subscript"/>
        </w:rPr>
        <w:t>area</w:t>
      </w:r>
      <w:proofErr w:type="spellEnd"/>
      <w:r w:rsidR="00B25CDC" w:rsidRPr="00B25CDC">
        <w:rPr>
          <w:b w:val="0"/>
          <w:color w:val="000000"/>
          <w:sz w:val="24"/>
          <w:szCs w:val="24"/>
        </w:rPr>
        <w:t xml:space="preserve">. </w:t>
      </w:r>
      <w:r w:rsidR="007F34AF" w:rsidRPr="00B25CDC">
        <w:rPr>
          <w:b w:val="0"/>
          <w:bCs w:val="0"/>
          <w:color w:val="000000" w:themeColor="text1"/>
          <w:sz w:val="24"/>
          <w:szCs w:val="24"/>
        </w:rPr>
        <w:t>Solid lines represent a significant</w:t>
      </w:r>
      <w:r w:rsidR="004167AF" w:rsidRPr="00B25CDC">
        <w:rPr>
          <w:b w:val="0"/>
          <w:bCs w:val="0"/>
          <w:color w:val="000000" w:themeColor="text1"/>
          <w:sz w:val="24"/>
          <w:szCs w:val="24"/>
        </w:rPr>
        <w:t xml:space="preserve"> (</w:t>
      </w:r>
      <w:r w:rsidR="004167AF" w:rsidRPr="00B25CDC">
        <w:rPr>
          <w:b w:val="0"/>
          <w:bCs w:val="0"/>
          <w:i/>
          <w:color w:val="000000" w:themeColor="text1"/>
          <w:sz w:val="24"/>
          <w:szCs w:val="24"/>
        </w:rPr>
        <w:t>p</w:t>
      </w:r>
      <w:r w:rsidR="004167AF" w:rsidRPr="00B25CDC">
        <w:rPr>
          <w:b w:val="0"/>
          <w:bCs w:val="0"/>
          <w:color w:val="000000" w:themeColor="text1"/>
          <w:sz w:val="24"/>
          <w:szCs w:val="24"/>
        </w:rPr>
        <w:t xml:space="preserve"> &lt; 0.05)</w:t>
      </w:r>
      <w:r w:rsidR="007F34AF" w:rsidRPr="00DA24C9">
        <w:rPr>
          <w:b w:val="0"/>
          <w:bCs w:val="0"/>
          <w:color w:val="000000" w:themeColor="text1"/>
          <w:sz w:val="24"/>
          <w:szCs w:val="24"/>
        </w:rPr>
        <w:t xml:space="preserve"> relationship and dashed lines represent a non-significant</w:t>
      </w:r>
      <w:r w:rsidR="004167AF">
        <w:rPr>
          <w:b w:val="0"/>
          <w:bCs w:val="0"/>
          <w:color w:val="000000" w:themeColor="text1"/>
          <w:sz w:val="24"/>
          <w:szCs w:val="24"/>
        </w:rPr>
        <w:t xml:space="preserve"> (</w:t>
      </w:r>
      <w:r w:rsidR="004167AF">
        <w:rPr>
          <w:b w:val="0"/>
          <w:bCs w:val="0"/>
          <w:i/>
          <w:color w:val="000000" w:themeColor="text1"/>
          <w:sz w:val="24"/>
          <w:szCs w:val="24"/>
        </w:rPr>
        <w:t>p</w:t>
      </w:r>
      <w:r w:rsidR="004167AF">
        <w:rPr>
          <w:b w:val="0"/>
          <w:bCs w:val="0"/>
          <w:color w:val="000000" w:themeColor="text1"/>
          <w:sz w:val="24"/>
          <w:szCs w:val="24"/>
        </w:rPr>
        <w:t xml:space="preserve"> &gt; 0.05)</w:t>
      </w:r>
      <w:r w:rsidR="004167AF" w:rsidRPr="00DA24C9">
        <w:rPr>
          <w:b w:val="0"/>
          <w:bCs w:val="0"/>
          <w:color w:val="000000" w:themeColor="text1"/>
          <w:sz w:val="24"/>
          <w:szCs w:val="24"/>
        </w:rPr>
        <w:t xml:space="preserve"> </w:t>
      </w:r>
      <w:r w:rsidR="007F34AF" w:rsidRPr="00DA24C9">
        <w:rPr>
          <w:b w:val="0"/>
          <w:bCs w:val="0"/>
          <w:color w:val="000000" w:themeColor="text1"/>
          <w:sz w:val="24"/>
          <w:szCs w:val="24"/>
        </w:rPr>
        <w:t xml:space="preserve"> relationship.</w:t>
      </w:r>
    </w:p>
    <w:p w14:paraId="0B1DC416" w14:textId="77777777" w:rsidR="0070307F" w:rsidRDefault="0070307F">
      <w:pPr>
        <w:rPr>
          <w:rFonts w:eastAsia="Times New Roman"/>
          <w:b/>
          <w:bCs/>
          <w:color w:val="000000"/>
        </w:rPr>
      </w:pPr>
      <w:r>
        <w:rPr>
          <w:rFonts w:eastAsia="Times New Roman"/>
          <w:b/>
          <w:bCs/>
          <w:color w:val="000000"/>
        </w:rPr>
        <w:lastRenderedPageBreak/>
        <w:br w:type="page"/>
      </w:r>
    </w:p>
    <w:p w14:paraId="7FA27FE8" w14:textId="142C8602" w:rsidR="00361685" w:rsidRPr="001B44B1" w:rsidRDefault="00361685" w:rsidP="00DA24C9">
      <w:pPr>
        <w:spacing w:line="480" w:lineRule="auto"/>
        <w:contextualSpacing/>
        <w:rPr>
          <w:rFonts w:eastAsia="Times New Roman"/>
        </w:rPr>
      </w:pPr>
      <w:r w:rsidRPr="001B44B1">
        <w:rPr>
          <w:rFonts w:eastAsia="Times New Roman"/>
          <w:b/>
          <w:bCs/>
          <w:color w:val="000000"/>
        </w:rPr>
        <w:lastRenderedPageBreak/>
        <w:t>Discussion</w:t>
      </w:r>
    </w:p>
    <w:p w14:paraId="14567134" w14:textId="75B9209C" w:rsidR="006A278F" w:rsidRDefault="00BE61C3" w:rsidP="00DA24C9">
      <w:pPr>
        <w:spacing w:line="480" w:lineRule="auto"/>
        <w:contextualSpacing/>
        <w:rPr>
          <w:rFonts w:eastAsia="Times New Roman"/>
          <w:color w:val="000000"/>
        </w:rPr>
      </w:pPr>
      <w:r>
        <w:tab/>
      </w:r>
      <w:r w:rsidR="00292985">
        <w:t xml:space="preserve">Accurate representation of nitrogen cycle dynamics is </w:t>
      </w:r>
      <w:r w:rsidR="00A0048F">
        <w:t>important</w:t>
      </w:r>
      <w:r w:rsidR="00292985">
        <w:t xml:space="preserve"> for predicting terrestrial ecosystem responses and feedbacks to global change </w:t>
      </w:r>
      <w:r w:rsidR="00292985">
        <w:fldChar w:fldCharType="begin" w:fldLock="1"/>
      </w:r>
      <w:r w:rsidR="00292985">
        <w:instrText>ADDIN CSL_CITATION {"citationItems":[{"id":"ITEM-1","itemData":{"DOI":"10.1029/2018GB006141","ISSN":"0886-6236","abstract":"Abstract Land models are often used to simulate terrestrial responses to future environmental changes, but these models are not commonly evaluated with data from experimental manipulations. Results from experimental manipulations can identify and evaluate model assumptions that are consistent with appropriate ecosystem responses to future environmental change. We conducted simulations using three coupled carbon-nitrogen versions of the Community Land Model (CLM, versions 4, 4.5 and- the newly developed- 5), and compared the simulated response to nitrogen (N) and atmospheric carbon dioxide (CO2) enrichment with meta-analyses of observations from similar experimental manipulations. In control simulations, successive versions of CLM showed a poleward increase in gross primary productivity and an overall bias reduction, compared to FLUXNET-MTE observations. Simulations with N and CO2 enrichment demonstrate that CLM transitioned from a model that exhibited strong nitrogen limitation of the terrestrial carbon cycle (CLM4) to a model that showed greater responsiveness to elevated concentrations of CO2 in the atmosphere (CLM5). Overall, CLM5 simulations showed better agreement with observed ecosystem responses to experimental N and CO2 enrichment than previous versions of the model. These simulations also exposed shortcomings in structural assumptions and parameterizations. Specifically, no version of CLM captures changes in plant physiology, allocation, and nutrient uptake that are likely important aspects of terrestrial ecosystems? responses to environmental change. These highlight priority areas that should be addressed in future model developments. Moving forward, incorporating results from experimental manipulations into model benchmarking tools that are used to evaluate model performance will help increase confidence in terrestrial carbon cycle projections.","author":[{"dropping-particle":"","family":"Wieder","given":"William R","non-dropping-particle":"","parse-names":false,"suffix":""},{"dropping-particle":"","family":"Lawrence","given":"David M","non-dropping-particle":"","parse-names":false,"suffix":""},{"dropping-particle":"","family":"Fisher","given":"Rosie A","non-dropping-particle":"","parse-names":false,"suffix":""},{"dropping-particle":"","family":"Bonan","given":"Gordon B","non-dropping-particle":"","parse-names":false,"suffix":""},{"dropping-particle":"","family":"Cheng","given":"Susan J","non-dropping-particle":"","parse-names":false,"suffix":""},{"dropping-particle":"","family":"Goodale","given":"Christine L","non-dropping-particle":"","parse-names":false,"suffix":""},{"dropping-particle":"","family":"Grandy","given":"A Stuart","non-dropping-particle":"","parse-names":false,"suffix":""},{"dropping-particle":"","family":"Koven","given":"Charles D","non-dropping-particle":"","parse-names":false,"suffix":""},{"dropping-particle":"","family":"Lombardozzi","given":"Danica L","non-dropping-particle":"","parse-names":false,"suffix":""},{"dropping-particle":"","family":"Oleson","given":"Keith W","non-dropping-particle":"","parse-names":false,"suffix":""},{"dropping-particle":"","family":"Thomas","given":"R Quinn","non-dropping-particle":"","parse-names":false,"suffix":""}],"container-title":"Global Biogeochemical Cycles","id":"ITEM-1","issued":{"date-parts":[["2019","6","25"]]},"note":"doi: 10.1029/2018GB006141","page":"2018GB006141","publisher":"John Wiley &amp; Sons, Ltd","title":"Beyond static benchmarking: Using experimental manipulations to evaluate land model assumptions","type":"article-journal","volume":"33"},"uris":["http://www.mendeley.com/documents/?uuid=529db314-1a5a-42c3-9cb3-222efac91516"]},{"id":"ITEM-2","itemData":{"author":[{"dropping-particle":"","family":"Wieder","given":"William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Geoscience","id":"ITEM-2","issued":{"date-parts":[["2015","4","20"]]},"page":"441","publisher":"Nature Publishing Group","title":"Future productivity and carbon storage limited by terrestrial nutrient availability","type":"article-journal","volume":"8"},"uris":["http://www.mendeley.com/documents/?uuid=137c5918-db25-407d-a28e-d0fe4281360f"]},{"id":"ITEM-3","itemData":{"ISSN":"1365-2486","author":[{"dropping-particle":"","family":"Thomas","given":"R Quinn","non-dropping-particle":"","parse-names":false,"suffix":""},{"dropping-particle":"","family":"Brookshire","given":"E N","non-dropping-particle":"","parse-names":false,"suffix":""},{"dropping-particle":"","family":"Gerber","given":"Stefan","non-dropping-particle":"","parse-names":false,"suffix":""}],"container-title":"Global change biology","id":"ITEM-3","issue":"5","issued":{"date-parts":[["2015"]]},"page":"1777-1793","publisher":"Wiley Online Library","title":"Nitrogen limitation on land: how can it occur in Earth system models?","type":"article-journal","volume":"21"},"uris":["http://www.mendeley.com/documents/?uuid=03a96a99-1aca-4594-a4d3-113f53c95560"]},{"id":"ITEM-4","itemData":{"DOI":"https://doi.org/10.1111/nph.12697","ISSN":"0028-646X","abstract":"Summary 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Phytologist","id":"ITEM-4","issue":"3","issued":{"date-parts":[["2014","5","1"]]},"note":"https://doi.org/10.1111/nph.12697","page":"803-822","publisher":"John Wiley &amp; Sons, Ltd","title":"Evaluation of 11 terrestrial carbon–nitrogen cycle models against observations from two temperate Free-Air CO2 Enrichment studies","type":"article-journal","volume":"202"},"uris":["http://www.mendeley.com/documents/?uuid=e3e3769c-0eee-4325-b6c3-8c55a5563b88"]}],"mendeley":{"formattedCitation":"(Zaehle &lt;i&gt;et al.&lt;/i&gt;, 2014; Thomas &lt;i&gt;et al.&lt;/i&gt;, 2015; Wieder &lt;i&gt;et al.&lt;/i&gt;, 2015, 2019)","plainTextFormattedCitation":"(Zaehle et al., 2014; Thomas et al., 2015; Wieder et al., 2015, 2019)","previouslyFormattedCitation":"(Zaehle &lt;i&gt;et al.&lt;/i&gt;, 2014; Thomas &lt;i&gt;et al.&lt;/i&gt;, 2015; Wieder &lt;i&gt;et al.&lt;/i&gt;, 2015, 2019)"},"properties":{"noteIndex":0},"schema":"https://github.com/citation-style-language/schema/raw/master/csl-citation.json"}</w:instrText>
      </w:r>
      <w:r w:rsidR="00292985">
        <w:fldChar w:fldCharType="separate"/>
      </w:r>
      <w:r w:rsidR="00292985" w:rsidRPr="00292985">
        <w:rPr>
          <w:noProof/>
        </w:rPr>
        <w:t xml:space="preserve">(Zaehle </w:t>
      </w:r>
      <w:r w:rsidR="00292985" w:rsidRPr="00292985">
        <w:rPr>
          <w:i/>
          <w:noProof/>
        </w:rPr>
        <w:t>et al.</w:t>
      </w:r>
      <w:r w:rsidR="00292985" w:rsidRPr="00292985">
        <w:rPr>
          <w:noProof/>
        </w:rPr>
        <w:t xml:space="preserve">, 2014; Thomas </w:t>
      </w:r>
      <w:r w:rsidR="00292985" w:rsidRPr="00292985">
        <w:rPr>
          <w:i/>
          <w:noProof/>
        </w:rPr>
        <w:t>et al.</w:t>
      </w:r>
      <w:r w:rsidR="00292985" w:rsidRPr="00292985">
        <w:rPr>
          <w:noProof/>
        </w:rPr>
        <w:t xml:space="preserve">, 2015; Wieder </w:t>
      </w:r>
      <w:r w:rsidR="00292985" w:rsidRPr="00292985">
        <w:rPr>
          <w:i/>
          <w:noProof/>
        </w:rPr>
        <w:t>et al.</w:t>
      </w:r>
      <w:r w:rsidR="00292985" w:rsidRPr="00292985">
        <w:rPr>
          <w:noProof/>
        </w:rPr>
        <w:t>, 2015, 2019)</w:t>
      </w:r>
      <w:r w:rsidR="00292985">
        <w:fldChar w:fldCharType="end"/>
      </w:r>
      <w:r w:rsidR="00292985">
        <w:t xml:space="preserve">. </w:t>
      </w:r>
      <w:r w:rsidR="0089527B">
        <w:t>A</w:t>
      </w:r>
      <w:r w:rsidR="00292985">
        <w:t xml:space="preserve"> critical aspect of these dynamics is the relationship between soil nitrogen and leaf nitrogen. Previous studies have indicated that soil nitrogen availability positively impacts leaf nitrogen </w:t>
      </w:r>
      <w:r w:rsidR="00292985">
        <w:fldChar w:fldCharType="begin" w:fldLock="1"/>
      </w:r>
      <w:r w:rsidR="009A5B56">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id":"ITEM-2","itemData":{"ISSN":"1354-1013","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container-title":"Global Change Biology","id":"ITEM-2","issue":"6","issued":{"date-parts":[["2020"]]},"page":"3585-3600","publisher":"Wiley Online Library","title":"Global response patterns of plant photosynthesis to nitrogen addition: A meta</w:instrText>
      </w:r>
      <w:r w:rsidR="009A5B56">
        <w:rPr>
          <w:rFonts w:ascii="Cambria Math" w:hAnsi="Cambria Math" w:cs="Cambria Math"/>
        </w:rPr>
        <w:instrText>‐</w:instrText>
      </w:r>
      <w:r w:rsidR="009A5B56">
        <w:instrText>analysis","type":"article-journal","volume":"26"},"uris":["http://www.mendeley.com/documents/?uuid=88a2d05f-7d65-4d3f-99d4-92177a841975"]}],"mendeley":{"formattedCitation":"(Firn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rsidR="00292985">
        <w:fldChar w:fldCharType="separate"/>
      </w:r>
      <w:r w:rsidR="00292985" w:rsidRPr="00292985">
        <w:rPr>
          <w:noProof/>
        </w:rPr>
        <w:t xml:space="preserve">(Firn </w:t>
      </w:r>
      <w:r w:rsidR="00292985" w:rsidRPr="00292985">
        <w:rPr>
          <w:i/>
          <w:noProof/>
        </w:rPr>
        <w:t>et al.</w:t>
      </w:r>
      <w:r w:rsidR="00292985" w:rsidRPr="00292985">
        <w:rPr>
          <w:noProof/>
        </w:rPr>
        <w:t xml:space="preserve">, 2019; Liang </w:t>
      </w:r>
      <w:r w:rsidR="00292985" w:rsidRPr="00292985">
        <w:rPr>
          <w:i/>
          <w:noProof/>
        </w:rPr>
        <w:t>et al.</w:t>
      </w:r>
      <w:r w:rsidR="00292985" w:rsidRPr="00292985">
        <w:rPr>
          <w:noProof/>
        </w:rPr>
        <w:t>, 2020)</w:t>
      </w:r>
      <w:r w:rsidR="00292985">
        <w:fldChar w:fldCharType="end"/>
      </w:r>
      <w:r w:rsidR="00292985">
        <w:t xml:space="preserve">. </w:t>
      </w:r>
      <w:commentRangeStart w:id="52"/>
      <w:r w:rsidR="00292985">
        <w:t xml:space="preserve">However, </w:t>
      </w:r>
      <w:del w:id="53" w:author="Eric Seabloom" w:date="2021-07-30T11:02:00Z">
        <w:r w:rsidR="00292985" w:rsidDel="00C25D53">
          <w:delText xml:space="preserve">others studies have indicated that </w:delText>
        </w:r>
      </w:del>
      <w:r w:rsidR="00292985">
        <w:t>leaf nitrogen</w:t>
      </w:r>
      <w:r w:rsidR="000D0F58">
        <w:t xml:space="preserve"> is also highly responsive to climate </w:t>
      </w:r>
      <w:r w:rsidR="000D0F58">
        <w:fldChar w:fldCharType="begin" w:fldLock="1"/>
      </w:r>
      <w:r w:rsidR="00622DF9">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id":"ITEM-2","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J","non-dropping-particle":"","parse-names":false,"suffix":""}],"container-title":"Biogeosciences","id":"ITEM-2","issue":"2","issued":{"date-parts":[["2017","1","30"]]},"page":"481-495","publisher":"Copernicus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 Firn &lt;i&gt;et al.&lt;/i&gt;, 2019)","plainTextFormattedCitation":"(Dong et al., 2017; Firn et al., 2019)","previouslyFormattedCitation":"(Dong &lt;i&gt;et al.&lt;/i&gt;, 2017; Firn &lt;i&gt;et al.&lt;/i&gt;, 2019)"},"properties":{"noteIndex":0},"schema":"https://github.com/citation-style-language/schema/raw/master/csl-citation.json"}</w:instrText>
      </w:r>
      <w:r w:rsidR="000D0F58">
        <w:fldChar w:fldCharType="separate"/>
      </w:r>
      <w:r w:rsidR="000D0F58" w:rsidRPr="000D0F58">
        <w:rPr>
          <w:noProof/>
        </w:rPr>
        <w:t xml:space="preserve">(Dong </w:t>
      </w:r>
      <w:r w:rsidR="000D0F58" w:rsidRPr="000D0F58">
        <w:rPr>
          <w:i/>
          <w:noProof/>
        </w:rPr>
        <w:t>et al.</w:t>
      </w:r>
      <w:r w:rsidR="000D0F58" w:rsidRPr="000D0F58">
        <w:rPr>
          <w:noProof/>
        </w:rPr>
        <w:t xml:space="preserve">, 2017; Firn </w:t>
      </w:r>
      <w:r w:rsidR="000D0F58" w:rsidRPr="000D0F58">
        <w:rPr>
          <w:i/>
          <w:noProof/>
        </w:rPr>
        <w:t>et al.</w:t>
      </w:r>
      <w:r w:rsidR="000D0F58" w:rsidRPr="000D0F58">
        <w:rPr>
          <w:noProof/>
        </w:rPr>
        <w:t>, 2019)</w:t>
      </w:r>
      <w:r w:rsidR="000D0F58">
        <w:fldChar w:fldCharType="end"/>
      </w:r>
      <w:r w:rsidR="000D0F58">
        <w:t>. Some even suggest that leaf nitrogen</w:t>
      </w:r>
      <w:r w:rsidR="00292985">
        <w:t xml:space="preserve"> can be accurately predicted </w:t>
      </w:r>
      <w:r w:rsidR="009A5B56">
        <w:t>from aboveground climatic conditions</w:t>
      </w:r>
      <w:r w:rsidR="000D0F58">
        <w:t xml:space="preserve"> and leaf traits</w:t>
      </w:r>
      <w:r w:rsidR="009A5B56">
        <w:t xml:space="preserve"> alone </w:t>
      </w:r>
      <w:r w:rsidR="009A5B56">
        <w:fldChar w:fldCharType="begin" w:fldLock="1"/>
      </w:r>
      <w:r w:rsidR="009A5B56">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2017)","plainTextFormattedCitation":"(Dong et al., 2017)","previouslyFormattedCitation":"(Dong &lt;i&gt;et al.&lt;/i&gt;, 2017)"},"properties":{"noteIndex":0},"schema":"https://github.com/citation-style-language/schema/raw/master/csl-citation.json"}</w:instrText>
      </w:r>
      <w:r w:rsidR="009A5B56">
        <w:fldChar w:fldCharType="separate"/>
      </w:r>
      <w:r w:rsidR="009A5B56" w:rsidRPr="009A5B56">
        <w:rPr>
          <w:noProof/>
        </w:rPr>
        <w:t xml:space="preserve">(Dong </w:t>
      </w:r>
      <w:r w:rsidR="009A5B56" w:rsidRPr="009A5B56">
        <w:rPr>
          <w:i/>
          <w:noProof/>
        </w:rPr>
        <w:t>et al.</w:t>
      </w:r>
      <w:r w:rsidR="009A5B56" w:rsidRPr="009A5B56">
        <w:rPr>
          <w:noProof/>
        </w:rPr>
        <w:t>, 2017)</w:t>
      </w:r>
      <w:r w:rsidR="009A5B56">
        <w:fldChar w:fldCharType="end"/>
      </w:r>
      <w:r w:rsidR="004C5B4A">
        <w:t xml:space="preserve">, </w:t>
      </w:r>
      <w:commentRangeEnd w:id="52"/>
      <w:r w:rsidR="00C25D53">
        <w:rPr>
          <w:rStyle w:val="CommentReference"/>
        </w:rPr>
        <w:commentReference w:id="52"/>
      </w:r>
      <w:r w:rsidR="004C5B4A">
        <w:t xml:space="preserve">with the suggestion that changes in soil nitrogen availability are instead reflected in changes in biomass, as has been well-documented </w:t>
      </w:r>
      <w:r w:rsidR="002A1086">
        <w:fldChar w:fldCharType="begin" w:fldLock="1"/>
      </w:r>
      <w:r w:rsidR="000D0F58">
        <w:instrText xml:space="preserve">ADDIN CSL_CITATION {"citationItems":[{"id":"ITEM-1","itemData":{"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Biogeography","id":"ITEM-1","issue":"3","issued":{"date-parts":[["2020"]]},"page":"573-589","publisher":"Wiley Online Library","title":"Effects of nitrogen enrichment on tree carbon allocation: A global synthesis","type":"article-journal","volume":"29"},"uris":["http://www.mendeley.com/documents/?uuid=1c39d313-8c8c-42ba-82e9-2f7155a56ad0"]},{"id":"ITEM-2","itemData":{"DOI":"10.1890/06-2057.1","ISSN":"1939-9170","abstract":"Our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w:instrText>
      </w:r>
      <w:r w:rsidR="000D0F58">
        <w:rPr>
          <w:rFonts w:ascii="Cambria Math" w:hAnsi="Cambria Math" w:cs="Cambria Math"/>
        </w:rPr>
        <w:instrText>≅</w:instrText>
      </w:r>
      <w:r w:rsidR="000D0F58">
        <w:instrText xml:space="preserve"> ANPPN/ANPPctrl) of aboveground plant growth in fertilized to control plots and found that most ecosystems are nitrogen limited with an average 29% growth response to nitrogen (i.e., R = 1.29). The response ratio was significant within temperate forests (R = 1.19), tropical forests (R = 1.60), temperate grasslands (R = 1.53), tropical grasslands (R = 1.26), wetlands (R = 1.16), and tundra (R = 1.35), but not deserts. Eight tropical forest studies had been conducted on very young volcanic soils in Hawaii, and this subgroup was strongly N limited (R = 2.13), which resulted in a negative correlation between forest R and latitude. The degree of N limitation in the remainder of the tropical forest studies (R =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 K","non-dropping-particle":"","parse-names":false,"suffix":""}],"container-title":"Ecology","id":"ITEM-2","issue":"2","issued":{"date-parts":[["2008","2","1"]]},"page":"371-379","publisher":"Ecological Society of America","title":"Nitrogen limitation of net primary productivity in terrestrial ecosystems is globally distributed","type":"article-journal","volume":"89"},"uris":["http://www.mendeley.com/documents/?uuid=3addf5e4-31e4-405a-b32d-ae01e3244272"]},{"id":"ITEM-3","itemData":{"ISSN":"0269-8463","author":[{"dropping-particle":"","family":"Harpole","given":"W Stanley","non-dropping-particle":"","parse-names":false,"suffix":""},{"dropping-particle":"","family":"Sullivan","given":"Lauren L","non-dropping-particle":"","parse-names":false,"suffix":""},{"dropping-particle":"","family":"Lind","given":"Eric M","non-dropping-particle":"","parse-names":false,"suffix":""},{"dropping-particle":"","family":"Firn","given":"Jennifer","non-dropping-particle":"","parse-names":false,"suffix":""},{"dropping-particle":"","family":"Adler","given":"Peter B","non-dropping-particle":"","parse-names":false,"suffix":""},{"dropping-particle":"","family":"Borer","given":"Elizabeth T","non-dropping-particle":"","parse-names":false,"suffix":""},{"dropping-particle":"","family":"Chase","given":"Jonathan","non-dropping-particle":"","parse-names":false,"suffix":""},{"dropping-particle":"","family":"Fay","given":"Philip A","non-dropping-particle":"","parse-names":false,"suffix":""},{"dropping-particle":"","family":"Hautier","given":"Yann","non-dropping-particle":"","parse-names":false,"suffix":""},{"dropping-particle":"","family":"Hillebrand","given":"Helmut","non-dropping-particle":"","parse-names":false,"suffix":""}],"container-title":"Functional ecology","id":"ITEM-3","issue":"9","issued":{"date-parts":[["2017"]]},"page":"1839-1846","publisher":"Wiley Online Library","title":"Out of the shadows: multiple nutrient limitations drive relationships among biomass, light and plant diversity","type":"article-journal","volume":"31"},"uris":["http://www.mendeley.com/documents/?uuid=b6eb60f8-e2e8-45e9-b427-854ee818fca7"]},{"id":"ITEM-4","itemData":{"author":[{"dropping-particle":"","family":"Fay","given":"Philip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w:instrText>
      </w:r>
      <w:r w:rsidR="000D0F58" w:rsidRPr="005223F0">
        <w:rPr>
          <w:lang w:val="es-ES"/>
        </w:rPr>
        <w:instrText>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Plants","id":"ITEM-4","issued":{"date-parts":[["2015","7","6"]]},"page":"15080","publisher":"Macmillan Publishers Limited","title":"Grassland productivity limited by multiple nutrients","type":"article-journal","volume":"1"},"uris":["http://www.mendeley.com/documents/?uuid=3b26b168-7770-42fb-ac74-00850e11cafb"]}],"mendeley":{"formattedCitation":"(LeBauer &amp; Treseder, 2008; Fay &lt;i&gt;et al.&lt;/i&gt;, 2015; Harpole &lt;i&gt;et al.&lt;/i&gt;, 2017; Li &lt;i&gt;et al.&lt;/i&gt;, 2020)","plainTextFormattedCitation":"(LeBauer &amp; Treseder, 2008; Fay et al., 2015; Harpole et al., 2017; Li et al., 2020)","previouslyFormattedCitation":"(LeBauer &amp; Treseder, 2008; Fay &lt;i&gt;et al.&lt;/i&gt;, 2015; Harpole &lt;i&gt;et al.&lt;/i&gt;, 2017; Li &lt;i&gt;et al.&lt;/i&gt;, 2020)"},"properties":{"noteIndex":0},"schema":"https://github.com/citation-style-language/schema/raw/master/csl-citation.json"}</w:instrText>
      </w:r>
      <w:r w:rsidR="002A1086">
        <w:fldChar w:fldCharType="separate"/>
      </w:r>
      <w:r w:rsidR="002A1086" w:rsidRPr="005223F0">
        <w:rPr>
          <w:noProof/>
          <w:lang w:val="es-ES"/>
        </w:rPr>
        <w:t xml:space="preserve">(LeBauer &amp; Treseder, 2008; Fay </w:t>
      </w:r>
      <w:r w:rsidR="002A1086" w:rsidRPr="005223F0">
        <w:rPr>
          <w:i/>
          <w:noProof/>
          <w:lang w:val="es-ES"/>
        </w:rPr>
        <w:t>et al.</w:t>
      </w:r>
      <w:r w:rsidR="002A1086" w:rsidRPr="005223F0">
        <w:rPr>
          <w:noProof/>
          <w:lang w:val="es-ES"/>
        </w:rPr>
        <w:t xml:space="preserve">, 2015; Harpole </w:t>
      </w:r>
      <w:r w:rsidR="002A1086" w:rsidRPr="005223F0">
        <w:rPr>
          <w:i/>
          <w:noProof/>
          <w:lang w:val="es-ES"/>
        </w:rPr>
        <w:t>et al.</w:t>
      </w:r>
      <w:r w:rsidR="002A1086" w:rsidRPr="005223F0">
        <w:rPr>
          <w:noProof/>
          <w:lang w:val="es-ES"/>
        </w:rPr>
        <w:t xml:space="preserve">, 2017; Li </w:t>
      </w:r>
      <w:r w:rsidR="002A1086" w:rsidRPr="005223F0">
        <w:rPr>
          <w:i/>
          <w:noProof/>
          <w:lang w:val="es-ES"/>
        </w:rPr>
        <w:t>et al.</w:t>
      </w:r>
      <w:r w:rsidR="002A1086" w:rsidRPr="005223F0">
        <w:rPr>
          <w:noProof/>
          <w:lang w:val="es-ES"/>
        </w:rPr>
        <w:t>, 2020)</w:t>
      </w:r>
      <w:r w:rsidR="002A1086">
        <w:fldChar w:fldCharType="end"/>
      </w:r>
      <w:r w:rsidR="009A5B56" w:rsidRPr="005223F0">
        <w:rPr>
          <w:lang w:val="es-ES"/>
        </w:rPr>
        <w:t xml:space="preserve">. </w:t>
      </w:r>
      <w:r w:rsidR="009A5B56">
        <w:t>Here, we</w:t>
      </w:r>
      <w:r w:rsidR="00B22FE1">
        <w:t xml:space="preserve"> use data from a globally-distributed </w:t>
      </w:r>
      <w:r w:rsidR="0059163C">
        <w:t>grassland nutrient addition experiment to help</w:t>
      </w:r>
      <w:r w:rsidR="009A5B56">
        <w:t xml:space="preserve"> </w:t>
      </w:r>
      <w:r w:rsidR="00BB64EC">
        <w:t>reconcile these differences</w:t>
      </w:r>
      <w:r w:rsidR="0059163C">
        <w:t>. Our results show that</w:t>
      </w:r>
      <w:r w:rsidR="000D0F58">
        <w:t xml:space="preserve"> (1)</w:t>
      </w:r>
      <w:r w:rsidR="0059163C">
        <w:t xml:space="preserve"> on average, </w:t>
      </w:r>
      <w:r w:rsidR="00B42B31">
        <w:t xml:space="preserve">leaf </w:t>
      </w:r>
      <w:r w:rsidR="00BB64EC">
        <w:t>nitrogen</w:t>
      </w:r>
      <w:r w:rsidR="00563552">
        <w:t xml:space="preserve"> </w:t>
      </w:r>
      <w:r w:rsidR="007E26DC">
        <w:t>was</w:t>
      </w:r>
      <w:r w:rsidR="0059163C">
        <w:t xml:space="preserve"> stimulated by soil nitrogen addition</w:t>
      </w:r>
      <w:r w:rsidR="000D0F58">
        <w:t xml:space="preserve">, but </w:t>
      </w:r>
      <w:r w:rsidR="003A2059">
        <w:t xml:space="preserve">that </w:t>
      </w:r>
      <w:r w:rsidR="0028100D">
        <w:t>aboveground climate is a</w:t>
      </w:r>
      <w:r w:rsidR="0028100D">
        <w:rPr>
          <w:rFonts w:eastAsia="Times New Roman"/>
          <w:color w:val="000000"/>
        </w:rPr>
        <w:t xml:space="preserve"> stronger predictor of </w:t>
      </w:r>
      <w:r w:rsidR="00B42B31">
        <w:t>leaf nitrogen</w:t>
      </w:r>
      <w:r w:rsidR="0028100D">
        <w:rPr>
          <w:rFonts w:eastAsia="Times New Roman"/>
          <w:color w:val="000000"/>
        </w:rPr>
        <w:t xml:space="preserve"> than </w:t>
      </w:r>
      <w:commentRangeStart w:id="54"/>
      <w:r w:rsidR="0028100D">
        <w:rPr>
          <w:rFonts w:eastAsia="Times New Roman"/>
          <w:color w:val="000000"/>
        </w:rPr>
        <w:t>soil nitrogen availability</w:t>
      </w:r>
      <w:commentRangeEnd w:id="54"/>
      <w:r w:rsidR="00505CE2">
        <w:rPr>
          <w:rStyle w:val="CommentReference"/>
        </w:rPr>
        <w:commentReference w:id="54"/>
      </w:r>
      <w:r w:rsidR="0028100D">
        <w:rPr>
          <w:rFonts w:eastAsia="Times New Roman"/>
          <w:color w:val="000000"/>
        </w:rPr>
        <w:t xml:space="preserve">. </w:t>
      </w:r>
      <w:r w:rsidR="000D0F58">
        <w:rPr>
          <w:rFonts w:eastAsia="Times New Roman"/>
          <w:color w:val="000000"/>
        </w:rPr>
        <w:t>W</w:t>
      </w:r>
      <w:r w:rsidR="0028100D">
        <w:rPr>
          <w:rFonts w:eastAsia="Times New Roman"/>
          <w:color w:val="000000"/>
        </w:rPr>
        <w:t>e also show that (</w:t>
      </w:r>
      <w:r w:rsidR="000D0F58">
        <w:rPr>
          <w:rFonts w:eastAsia="Times New Roman"/>
          <w:color w:val="000000"/>
        </w:rPr>
        <w:t>2</w:t>
      </w:r>
      <w:r w:rsidR="0028100D">
        <w:rPr>
          <w:rFonts w:eastAsia="Times New Roman"/>
          <w:color w:val="000000"/>
        </w:rPr>
        <w:t xml:space="preserve">) the impact of soil nitrogen on </w:t>
      </w:r>
      <w:r w:rsidR="00B42B31">
        <w:t xml:space="preserve">leaf nitrogen </w:t>
      </w:r>
      <w:r w:rsidR="0028100D">
        <w:rPr>
          <w:rFonts w:eastAsia="Times New Roman"/>
          <w:color w:val="000000"/>
        </w:rPr>
        <w:t xml:space="preserve">is dependent on the </w:t>
      </w:r>
      <w:r w:rsidR="00B42B31">
        <w:rPr>
          <w:rFonts w:eastAsia="Times New Roman"/>
          <w:color w:val="000000"/>
        </w:rPr>
        <w:t>biomass</w:t>
      </w:r>
      <w:r w:rsidR="0028100D">
        <w:rPr>
          <w:rFonts w:eastAsia="Times New Roman"/>
          <w:color w:val="000000"/>
        </w:rPr>
        <w:t xml:space="preserve"> and </w:t>
      </w:r>
      <w:r w:rsidR="00B42B31" w:rsidRPr="00B42B31">
        <w:rPr>
          <w:rFonts w:eastAsia="Times New Roman"/>
          <w:color w:val="000000"/>
        </w:rPr>
        <w:t>leaf mass per area (</w:t>
      </w:r>
      <w:proofErr w:type="spellStart"/>
      <w:r w:rsidR="00B42B31">
        <w:rPr>
          <w:rFonts w:eastAsia="Times New Roman"/>
          <w:i/>
          <w:color w:val="000000"/>
        </w:rPr>
        <w:t>M</w:t>
      </w:r>
      <w:r w:rsidR="00B42B31">
        <w:rPr>
          <w:rFonts w:eastAsia="Times New Roman"/>
          <w:color w:val="000000"/>
          <w:vertAlign w:val="subscript"/>
        </w:rPr>
        <w:t>area</w:t>
      </w:r>
      <w:proofErr w:type="spellEnd"/>
      <w:r w:rsidR="00B42B31">
        <w:rPr>
          <w:rFonts w:eastAsia="Times New Roman"/>
          <w:color w:val="000000"/>
        </w:rPr>
        <w:t>)</w:t>
      </w:r>
      <w:r w:rsidR="0028100D">
        <w:rPr>
          <w:rFonts w:eastAsia="Times New Roman"/>
          <w:color w:val="000000"/>
        </w:rPr>
        <w:t xml:space="preserve"> response, </w:t>
      </w:r>
      <w:commentRangeStart w:id="55"/>
      <w:r w:rsidR="0028100D">
        <w:rPr>
          <w:rFonts w:eastAsia="Times New Roman"/>
          <w:color w:val="000000"/>
        </w:rPr>
        <w:t xml:space="preserve">with a stronger </w:t>
      </w:r>
      <w:r w:rsidR="00B42B31">
        <w:t>leaf nitrogen</w:t>
      </w:r>
      <w:r w:rsidR="0028100D">
        <w:rPr>
          <w:rFonts w:eastAsia="Times New Roman"/>
          <w:color w:val="000000"/>
        </w:rPr>
        <w:t xml:space="preserve">-soil nitrogen relationship when plants respond to soil nitrogen addition by allocating to </w:t>
      </w:r>
      <w:proofErr w:type="spellStart"/>
      <w:r w:rsidR="0028100D">
        <w:rPr>
          <w:rFonts w:eastAsia="Times New Roman"/>
          <w:i/>
          <w:color w:val="000000"/>
        </w:rPr>
        <w:t>M</w:t>
      </w:r>
      <w:r w:rsidR="0028100D">
        <w:rPr>
          <w:rFonts w:eastAsia="Times New Roman"/>
          <w:color w:val="000000"/>
          <w:vertAlign w:val="subscript"/>
        </w:rPr>
        <w:t>area</w:t>
      </w:r>
      <w:proofErr w:type="spellEnd"/>
      <w:r w:rsidR="0028100D">
        <w:rPr>
          <w:rFonts w:eastAsia="Times New Roman"/>
          <w:color w:val="000000"/>
        </w:rPr>
        <w:t xml:space="preserve">, but not </w:t>
      </w:r>
      <w:r w:rsidR="00B42B31">
        <w:rPr>
          <w:rFonts w:eastAsia="Times New Roman"/>
          <w:color w:val="000000"/>
        </w:rPr>
        <w:t>biomass</w:t>
      </w:r>
      <w:commentRangeEnd w:id="55"/>
      <w:r w:rsidR="00751753">
        <w:rPr>
          <w:rStyle w:val="CommentReference"/>
        </w:rPr>
        <w:commentReference w:id="55"/>
      </w:r>
      <w:r w:rsidR="00563552" w:rsidRPr="00771C52">
        <w:rPr>
          <w:rFonts w:eastAsia="Times New Roman"/>
          <w:color w:val="000000"/>
        </w:rPr>
        <w:t>.</w:t>
      </w:r>
      <w:r w:rsidR="0028100D">
        <w:rPr>
          <w:rFonts w:eastAsia="Times New Roman"/>
          <w:color w:val="000000"/>
        </w:rPr>
        <w:t xml:space="preserve"> Below we expand upon and contextualize these results.</w:t>
      </w:r>
    </w:p>
    <w:p w14:paraId="0AC1CC95" w14:textId="4368EEF9" w:rsidR="0028100D" w:rsidRDefault="0028100D" w:rsidP="00DA24C9">
      <w:pPr>
        <w:spacing w:line="480" w:lineRule="auto"/>
        <w:contextualSpacing/>
      </w:pPr>
    </w:p>
    <w:p w14:paraId="294D43FE" w14:textId="77777777" w:rsidR="0028100D" w:rsidRDefault="0028100D" w:rsidP="00DA24C9">
      <w:pPr>
        <w:spacing w:line="480" w:lineRule="auto"/>
        <w:contextualSpacing/>
        <w:rPr>
          <w:i/>
        </w:rPr>
      </w:pPr>
      <w:r>
        <w:rPr>
          <w:i/>
        </w:rPr>
        <w:t xml:space="preserve">Climate is a stronger predictor of </w:t>
      </w:r>
      <w:proofErr w:type="spellStart"/>
      <w:r>
        <w:rPr>
          <w:i/>
        </w:rPr>
        <w:t>N</w:t>
      </w:r>
      <w:r>
        <w:rPr>
          <w:i/>
          <w:vertAlign w:val="subscript"/>
        </w:rPr>
        <w:t>area</w:t>
      </w:r>
      <w:proofErr w:type="spellEnd"/>
      <w:r>
        <w:rPr>
          <w:i/>
        </w:rPr>
        <w:t xml:space="preserve"> than soil nitrogen availability</w:t>
      </w:r>
    </w:p>
    <w:p w14:paraId="5C5DA870" w14:textId="59DE1DD2" w:rsidR="0028100D" w:rsidRDefault="000D0F58" w:rsidP="000D0F58">
      <w:pPr>
        <w:spacing w:line="480" w:lineRule="auto"/>
        <w:ind w:firstLine="720"/>
        <w:contextualSpacing/>
      </w:pPr>
      <w:r>
        <w:t xml:space="preserve">In accordance with previous results using the same grassland nutrient addition dataset </w:t>
      </w:r>
      <w:r>
        <w:fldChar w:fldCharType="begin" w:fldLock="1"/>
      </w:r>
      <w: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id":"ITEM-2","itemData":{"ISSN":"1354-1013","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container-title":"Global Change Biology","id":"ITEM-2","issue":"6","issued":{"date-parts":[["2020"]]},"page":"3585-3600","publisher":"Wiley Online Library","title":"Global response patterns of plant photosynthesis to nitrogen addition: A meta</w:instrText>
      </w:r>
      <w:r>
        <w:rPr>
          <w:rFonts w:ascii="Cambria Math" w:hAnsi="Cambria Math" w:cs="Cambria Math"/>
        </w:rPr>
        <w:instrText>‐</w:instrText>
      </w:r>
      <w:r>
        <w:instrText>analysis","type":"article-journal","volume":"26"},"uris":["http://www.mendeley.com/documents/?uuid=88a2d05f-7d65-4d3f-99d4-92177a841975"]}],"mendeley":{"formattedCitation":"(Firn &lt;i&gt;et al.&lt;/i&gt;, 2019; Liang &lt;i&gt;et al.&lt;/i&gt;, 2020)","manualFormatting":"(Firn et al., 2019)","plainTextFormattedCitation":"(Firn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Pr="00292985">
        <w:rPr>
          <w:noProof/>
        </w:rPr>
        <w:t xml:space="preserve">(Firn </w:t>
      </w:r>
      <w:r w:rsidRPr="00292985">
        <w:rPr>
          <w:i/>
          <w:noProof/>
        </w:rPr>
        <w:t>et al.</w:t>
      </w:r>
      <w:r w:rsidRPr="00292985">
        <w:rPr>
          <w:noProof/>
        </w:rPr>
        <w:t>, 2019)</w:t>
      </w:r>
      <w:r>
        <w:fldChar w:fldCharType="end"/>
      </w:r>
      <w:r>
        <w:t xml:space="preserve"> as well as a second study using different data </w:t>
      </w:r>
      <w:r>
        <w:fldChar w:fldCharType="begin" w:fldLock="1"/>
      </w:r>
      <w: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id":"ITEM-2","itemData":{"ISSN":"1354-1013","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container-title":"Global Change Biology","id":"ITEM-2","issue":"6","issued":{"date-parts":[["2020"]]},"page":"3585-3600","publisher":"Wiley Online Library","title":"Global response patterns of plant photosynthesis to nitrogen addition: A meta</w:instrText>
      </w:r>
      <w:r>
        <w:rPr>
          <w:rFonts w:ascii="Cambria Math" w:hAnsi="Cambria Math" w:cs="Cambria Math"/>
        </w:rPr>
        <w:instrText>‐</w:instrText>
      </w:r>
      <w:r>
        <w:instrText>analysis","type":"article-journal","volume":"26"},"uris":["http://www.mendeley.com/documents/?uuid=88a2d05f-7d65-4d3f-99d4-92177a841975"]}],"mendeley":{"formattedCitation":"(Firn &lt;i&gt;et al.&lt;/i&gt;, 2019; Liang &lt;i&gt;et al.&lt;/i&gt;, 2020)","manualFormatting":"(Liang et al.,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Pr="00292985">
        <w:rPr>
          <w:noProof/>
        </w:rPr>
        <w:t xml:space="preserve">(Liang </w:t>
      </w:r>
      <w:r w:rsidRPr="00292985">
        <w:rPr>
          <w:i/>
          <w:noProof/>
        </w:rPr>
        <w:t>et al.</w:t>
      </w:r>
      <w:r w:rsidRPr="00292985">
        <w:rPr>
          <w:noProof/>
        </w:rPr>
        <w:t>, 2020)</w:t>
      </w:r>
      <w:r>
        <w:fldChar w:fldCharType="end"/>
      </w:r>
      <w:r>
        <w:t xml:space="preserve">, we found that soil nitrogen addition had a positive impact on leaf nitrogen on average across our sites. </w:t>
      </w:r>
      <w:r>
        <w:lastRenderedPageBreak/>
        <w:t xml:space="preserve">Based on the findings by </w:t>
      </w:r>
      <w:proofErr w:type="spellStart"/>
      <w:r>
        <w:t>Firn</w:t>
      </w:r>
      <w:proofErr w:type="spellEnd"/>
      <w:r>
        <w:t xml:space="preserve"> </w:t>
      </w:r>
      <w:r w:rsidRPr="00A06CDF">
        <w:rPr>
          <w:i/>
        </w:rPr>
        <w:t>et al.</w:t>
      </w:r>
      <w:r>
        <w:t xml:space="preserve"> </w:t>
      </w:r>
      <w:r>
        <w:fldChar w:fldCharType="begin" w:fldLock="1"/>
      </w:r>
      <w: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Evolution","id":"ITEM-1","issue":"3","issued":{"date-parts":[["2019"]]},"page":"400-406","title":"Leaf nutrients, not specific leaf area, are consistent indicators of elevated nutrient inputs","type":"article-journal","volume":"3"},"uris":["http://www.mendeley.com/documents/?uuid=bd7986d4-f568-4bae-9cd2-5900f6954d90"]}],"mendeley":{"formattedCitation":"(Firn &lt;i&gt;et al.&lt;/i&gt;, 2019)","manualFormatting":"(2019)","plainTextFormattedCitation":"(Firn et al., 2019)","previouslyFormattedCitation":"(Firn &lt;i&gt;et al.&lt;/i&gt;, 2019)"},"properties":{"noteIndex":0},"schema":"https://github.com/citation-style-language/schema/raw/master/csl-citation.json"}</w:instrText>
      </w:r>
      <w:r>
        <w:fldChar w:fldCharType="separate"/>
      </w:r>
      <w:r w:rsidRPr="00A06CDF">
        <w:rPr>
          <w:noProof/>
        </w:rPr>
        <w:t>(2019)</w:t>
      </w:r>
      <w:r>
        <w:fldChar w:fldCharType="end"/>
      </w:r>
      <w:r>
        <w:t xml:space="preserve"> using the same data, this was primarily the result of an increase the concentration of nitrogen (i.e., g g</w:t>
      </w:r>
      <w:r>
        <w:rPr>
          <w:vertAlign w:val="superscript"/>
        </w:rPr>
        <w:t>-1</w:t>
      </w:r>
      <w:r>
        <w:t>) in leaves when nitrogen was added to soils.</w:t>
      </w:r>
    </w:p>
    <w:p w14:paraId="392AF6E4" w14:textId="01E7D0CB" w:rsidR="00622DF9" w:rsidRDefault="00622DF9" w:rsidP="000D0F58">
      <w:pPr>
        <w:spacing w:line="480" w:lineRule="auto"/>
        <w:ind w:firstLine="720"/>
        <w:contextualSpacing/>
      </w:pPr>
      <w:r>
        <w:t xml:space="preserve">Despite a significant impact of soil nitrogen addition on leaf nitrogen, our results indicate that climate and leaf traits are much stronger indicators of leaf nitrogen. We addressed this question using multiple approaches adapted from Dong </w:t>
      </w:r>
      <w:r>
        <w:rPr>
          <w:i/>
        </w:rPr>
        <w:t>et al.</w:t>
      </w:r>
      <w:r>
        <w:t xml:space="preserve"> </w:t>
      </w:r>
      <w:r>
        <w:fldChar w:fldCharType="begin" w:fldLock="1"/>
      </w:r>
      <w:r w:rsidR="00143637">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2017)","manualFormatting":"(2017)","plainTextFormattedCitation":"(Dong et al., 2017)","previouslyFormattedCitation":"(Dong &lt;i&gt;et al.&lt;/i&gt;, 2017)"},"properties":{"noteIndex":0},"schema":"https://github.com/citation-style-language/schema/raw/master/csl-citation.json"}</w:instrText>
      </w:r>
      <w:r>
        <w:fldChar w:fldCharType="separate"/>
      </w:r>
      <w:r w:rsidRPr="00622DF9">
        <w:rPr>
          <w:noProof/>
        </w:rPr>
        <w:t>(2017)</w:t>
      </w:r>
      <w:r>
        <w:fldChar w:fldCharType="end"/>
      </w:r>
      <w:r>
        <w:t xml:space="preserve">. </w:t>
      </w:r>
      <w:r w:rsidR="00B42B31">
        <w:t>In the first approach, we assessed the relative importance of different</w:t>
      </w:r>
      <w:r w:rsidR="00DC7E5B">
        <w:t xml:space="preserve"> soil, leaf trait</w:t>
      </w:r>
      <w:r w:rsidR="005948A0">
        <w:t>, plant trait, and climate</w:t>
      </w:r>
      <w:r w:rsidR="00B42B31">
        <w:t xml:space="preserve"> predictors of </w:t>
      </w:r>
      <w:proofErr w:type="spellStart"/>
      <w:r w:rsidR="005948A0">
        <w:rPr>
          <w:i/>
        </w:rPr>
        <w:t>N</w:t>
      </w:r>
      <w:r w:rsidR="005948A0">
        <w:rPr>
          <w:vertAlign w:val="subscript"/>
        </w:rPr>
        <w:t>area</w:t>
      </w:r>
      <w:proofErr w:type="spellEnd"/>
      <w:r w:rsidR="00B42B31">
        <w:t xml:space="preserve"> in a single model</w:t>
      </w:r>
      <w:r w:rsidR="00DC7E5B">
        <w:t>. The results showed that, while</w:t>
      </w:r>
      <w:r w:rsidR="001D2A99">
        <w:t xml:space="preserve"> statistically</w:t>
      </w:r>
      <w:r w:rsidR="00DC7E5B">
        <w:t xml:space="preserve"> significant, the soil nutrient treatments were far less important than leaf traits</w:t>
      </w:r>
      <w:r w:rsidR="005948A0">
        <w:t>, plant traits,</w:t>
      </w:r>
      <w:r w:rsidR="00DC7E5B">
        <w:t xml:space="preserve"> and climate.</w:t>
      </w:r>
      <w:r w:rsidR="00562A58">
        <w:t xml:space="preserve"> Of all variables, </w:t>
      </w:r>
      <w:proofErr w:type="spellStart"/>
      <w:r w:rsidR="00562A58">
        <w:rPr>
          <w:i/>
        </w:rPr>
        <w:t>M</w:t>
      </w:r>
      <w:r w:rsidR="00562A58">
        <w:rPr>
          <w:vertAlign w:val="subscript"/>
        </w:rPr>
        <w:t>area</w:t>
      </w:r>
      <w:proofErr w:type="spellEnd"/>
      <w:r w:rsidR="00562A58">
        <w:t xml:space="preserve"> was the strongest predictor of </w:t>
      </w:r>
      <w:proofErr w:type="spellStart"/>
      <w:r w:rsidR="00562A58">
        <w:rPr>
          <w:i/>
        </w:rPr>
        <w:t>N</w:t>
      </w:r>
      <w:r w:rsidR="00562A58">
        <w:rPr>
          <w:vertAlign w:val="subscript"/>
        </w:rPr>
        <w:t>area</w:t>
      </w:r>
      <w:proofErr w:type="spellEnd"/>
      <w:r w:rsidR="00562A58">
        <w:t xml:space="preserve"> </w:t>
      </w:r>
      <w:r w:rsidR="001F3BE9">
        <w:t>with a relative importance value of 54%. This is unsurprising given</w:t>
      </w:r>
      <w:r w:rsidR="00562A58">
        <w:t xml:space="preserve"> its inclusion in the </w:t>
      </w:r>
      <w:proofErr w:type="spellStart"/>
      <w:r w:rsidR="00562A58">
        <w:rPr>
          <w:i/>
        </w:rPr>
        <w:t>N</w:t>
      </w:r>
      <w:r w:rsidR="00562A58">
        <w:rPr>
          <w:vertAlign w:val="subscript"/>
        </w:rPr>
        <w:t>area</w:t>
      </w:r>
      <w:proofErr w:type="spellEnd"/>
      <w:r w:rsidR="00562A58">
        <w:t xml:space="preserve"> calculation (equation 1). </w:t>
      </w:r>
      <w:r w:rsidR="005948A0">
        <w:t>The carbon isotope-derived ratio of intercellular to atmospheric CO</w:t>
      </w:r>
      <w:r w:rsidR="005948A0">
        <w:rPr>
          <w:vertAlign w:val="subscript"/>
        </w:rPr>
        <w:t>2</w:t>
      </w:r>
      <w:r w:rsidR="005948A0">
        <w:t xml:space="preserve"> (</w:t>
      </w:r>
      <w:r w:rsidR="005948A0">
        <w:rPr>
          <w:lang w:val="el-GR"/>
        </w:rPr>
        <w:t>χ</w:t>
      </w:r>
      <w:r w:rsidR="005948A0">
        <w:t xml:space="preserve">) was also an important predictor of </w:t>
      </w:r>
      <w:proofErr w:type="spellStart"/>
      <w:r w:rsidR="005948A0">
        <w:rPr>
          <w:i/>
        </w:rPr>
        <w:t>N</w:t>
      </w:r>
      <w:r w:rsidR="005948A0">
        <w:rPr>
          <w:vertAlign w:val="subscript"/>
        </w:rPr>
        <w:t>area</w:t>
      </w:r>
      <w:proofErr w:type="spellEnd"/>
      <w:r w:rsidR="001F3BE9">
        <w:t xml:space="preserve"> (relative importance = 6%)</w:t>
      </w:r>
      <w:r w:rsidR="005948A0">
        <w:t xml:space="preserve">. The negative relationship confirms theoretical expectations that plants that maintain high </w:t>
      </w:r>
      <w:proofErr w:type="spellStart"/>
      <w:r w:rsidR="005948A0">
        <w:rPr>
          <w:i/>
        </w:rPr>
        <w:t>N</w:t>
      </w:r>
      <w:r w:rsidR="005948A0">
        <w:rPr>
          <w:vertAlign w:val="subscript"/>
        </w:rPr>
        <w:t>area</w:t>
      </w:r>
      <w:proofErr w:type="spellEnd"/>
      <w:r w:rsidR="005948A0">
        <w:t xml:space="preserve"> when</w:t>
      </w:r>
      <w:r w:rsidR="009F1CFE">
        <w:t xml:space="preserve"> stomata are closed (i.e., low </w:t>
      </w:r>
      <w:r w:rsidR="009F1CFE">
        <w:rPr>
          <w:lang w:val="el-GR"/>
        </w:rPr>
        <w:t>χ</w:t>
      </w:r>
      <w:r w:rsidR="009F1CFE">
        <w:t xml:space="preserve">) </w:t>
      </w:r>
      <w:del w:id="56" w:author="Peter A Wilfahrt" w:date="2021-07-21T15:39:00Z">
        <w:r w:rsidR="009F1CFE" w:rsidDel="00751753">
          <w:delText xml:space="preserve">to </w:delText>
        </w:r>
      </w:del>
      <w:r w:rsidR="00143637">
        <w:t xml:space="preserve">maximize light utilization for photosynthesis </w:t>
      </w:r>
      <w:r w:rsidR="00143637">
        <w:fldChar w:fldCharType="begin" w:fldLock="1"/>
      </w:r>
      <w:r w:rsidR="00143637">
        <w:instrText>ADDIN CSL_CITATION {"citationItems":[{"id":"ITEM-1","itemData":{"ISSN":"0003-0147","author":[{"dropping-particle":"","family":"Wright","given":"Ian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Naturalist","id":"ITEM-1","issue":"1","issued":{"date-parts":[["2003"]]},"page":"98-111","publisher":"The University of Chicago Press","title":"Least-cost input mixtures of water and nitrogen for photosynthesis","type":"article-journal","volume":"161"},"uris":["http://www.mendeley.com/documents/?uuid=2dbac1d5-ae45-4e9a-86f6-8fa0cf0578c8"]}],"mendeley":{"formattedCitation":"(Wright &lt;i&gt;et al.&lt;/i&gt;, 2003)","plainTextFormattedCitation":"(Wright et al., 2003)","previouslyFormattedCitation":"(Wright &lt;i&gt;et al.&lt;/i&gt;, 2003)"},"properties":{"noteIndex":0},"schema":"https://github.com/citation-style-language/schema/raw/master/csl-citation.json"}</w:instrText>
      </w:r>
      <w:r w:rsidR="00143637">
        <w:fldChar w:fldCharType="separate"/>
      </w:r>
      <w:r w:rsidR="00143637" w:rsidRPr="00143637">
        <w:rPr>
          <w:noProof/>
        </w:rPr>
        <w:t xml:space="preserve">(Wright </w:t>
      </w:r>
      <w:r w:rsidR="00143637" w:rsidRPr="00143637">
        <w:rPr>
          <w:i/>
          <w:noProof/>
        </w:rPr>
        <w:t>et al.</w:t>
      </w:r>
      <w:r w:rsidR="00143637" w:rsidRPr="00143637">
        <w:rPr>
          <w:noProof/>
        </w:rPr>
        <w:t>, 2003)</w:t>
      </w:r>
      <w:r w:rsidR="00143637">
        <w:fldChar w:fldCharType="end"/>
      </w:r>
      <w:r w:rsidR="00143637">
        <w:t xml:space="preserve">, a response that has been shown in observational studies </w:t>
      </w:r>
      <w:r w:rsidR="00143637">
        <w:fldChar w:fldCharType="begin" w:fldLock="1"/>
      </w:r>
      <w:r w:rsidR="002436D6">
        <w:instrText>ADDIN CSL_CITATION {"citationItems":[{"id":"ITEM-1","itemData":{"ISSN":"1461-0248","author":[{"dropping-particle":"","family":"Prentice","given":"I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Letters","id":"ITEM-1","issue":"1","issued":{"date-parts":[["2014"]]},"page":"82-91","publisher":"Wiley Online Library","title":"Balancing the costs of carbon gain and water transport: testing a new theoretical framework for plant functional ecology","type":"article-journal","volume":"17"},"uris":["http://www.mendeley.com/documents/?uuid=40a7489b-bcb4-482e-a7c1-175d4cc9ec0a"]}],"mendeley":{"formattedCitation":"(Prentice &lt;i&gt;et al.&lt;/i&gt;, 2014)","plainTextFormattedCitation":"(Prentice et al., 2014)","previouslyFormattedCitation":"(Prentice &lt;i&gt;et al.&lt;/i&gt;, 2014)"},"properties":{"noteIndex":0},"schema":"https://github.com/citation-style-language/schema/raw/master/csl-citation.json"}</w:instrText>
      </w:r>
      <w:r w:rsidR="00143637">
        <w:fldChar w:fldCharType="separate"/>
      </w:r>
      <w:r w:rsidR="00143637" w:rsidRPr="00143637">
        <w:rPr>
          <w:noProof/>
        </w:rPr>
        <w:t xml:space="preserve">(Prentice </w:t>
      </w:r>
      <w:r w:rsidR="00143637" w:rsidRPr="00143637">
        <w:rPr>
          <w:i/>
          <w:noProof/>
        </w:rPr>
        <w:t>et al.</w:t>
      </w:r>
      <w:r w:rsidR="00143637" w:rsidRPr="00143637">
        <w:rPr>
          <w:noProof/>
        </w:rPr>
        <w:t>, 2014)</w:t>
      </w:r>
      <w:r w:rsidR="00143637">
        <w:fldChar w:fldCharType="end"/>
      </w:r>
      <w:r w:rsidR="00143637">
        <w:t>.</w:t>
      </w:r>
    </w:p>
    <w:p w14:paraId="06027E91" w14:textId="555F304C" w:rsidR="00053B82" w:rsidRDefault="00053B82" w:rsidP="000D0F58">
      <w:pPr>
        <w:spacing w:line="480" w:lineRule="auto"/>
        <w:ind w:firstLine="720"/>
        <w:contextualSpacing/>
      </w:pPr>
      <w:r>
        <w:t xml:space="preserve">Our model results also indicated that plant traits, specifically the capacity to form symbioses with nitrogen fixing bacteria as well photosynthetic pathway, were important predictors of </w:t>
      </w:r>
      <w:proofErr w:type="spellStart"/>
      <w:r>
        <w:rPr>
          <w:i/>
        </w:rPr>
        <w:t>N</w:t>
      </w:r>
      <w:r>
        <w:rPr>
          <w:vertAlign w:val="subscript"/>
        </w:rPr>
        <w:t>area</w:t>
      </w:r>
      <w:proofErr w:type="spellEnd"/>
      <w:r w:rsidR="001F3BE9">
        <w:t xml:space="preserve"> with a combined relative importance value of 9%</w:t>
      </w:r>
      <w:r>
        <w:t xml:space="preserve">. </w:t>
      </w:r>
      <w:r w:rsidR="002436D6">
        <w:t xml:space="preserve">Nitrogen fixing plants have been previously shown to have greater </w:t>
      </w:r>
      <w:proofErr w:type="spellStart"/>
      <w:r w:rsidR="002436D6">
        <w:rPr>
          <w:i/>
        </w:rPr>
        <w:t>N</w:t>
      </w:r>
      <w:r w:rsidR="002436D6">
        <w:rPr>
          <w:vertAlign w:val="subscript"/>
        </w:rPr>
        <w:t>area</w:t>
      </w:r>
      <w:proofErr w:type="spellEnd"/>
      <w:r w:rsidR="002436D6">
        <w:t xml:space="preserve"> </w:t>
      </w:r>
      <w:r w:rsidR="002436D6">
        <w:fldChar w:fldCharType="begin" w:fldLock="1"/>
      </w:r>
      <w:r w:rsidR="002436D6">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2017)","plainTextFormattedCitation":"(Dong et al., 2017)","previouslyFormattedCitation":"(Dong &lt;i&gt;et al.&lt;/i&gt;, 2017)"},"properties":{"noteIndex":0},"schema":"https://github.com/citation-style-language/schema/raw/master/csl-citation.json"}</w:instrText>
      </w:r>
      <w:r w:rsidR="002436D6">
        <w:fldChar w:fldCharType="separate"/>
      </w:r>
      <w:r w:rsidR="002436D6" w:rsidRPr="002436D6">
        <w:rPr>
          <w:noProof/>
        </w:rPr>
        <w:t xml:space="preserve">(Dong </w:t>
      </w:r>
      <w:r w:rsidR="002436D6" w:rsidRPr="002436D6">
        <w:rPr>
          <w:i/>
          <w:noProof/>
        </w:rPr>
        <w:t>et al.</w:t>
      </w:r>
      <w:r w:rsidR="002436D6" w:rsidRPr="002436D6">
        <w:rPr>
          <w:noProof/>
        </w:rPr>
        <w:t>, 2017)</w:t>
      </w:r>
      <w:r w:rsidR="002436D6">
        <w:fldChar w:fldCharType="end"/>
      </w:r>
      <w:r w:rsidR="002436D6">
        <w:t xml:space="preserve">. This may be the result of lower carbon costs to acquire nitrogen in these species </w:t>
      </w:r>
      <w:r w:rsidR="002436D6">
        <w:fldChar w:fldCharType="begin" w:fldLock="1"/>
      </w:r>
      <w:r w:rsidR="002436D6">
        <w:instrText>ADDIN CSL_CITATION {"citationItems":[{"id":"ITEM-1","itemData":{"DOI":"10.1111/nph.14872","ISSN":"1469-8137","abstract":"Contents Summary 507 I. Introduction 507 II. The return on investment approach 508 III. CO2 response spectrum 510 IV. Discussion 516 Acknowledgements 518 References 518 Summary: Land ecosystems sequester on average about a quarter of anthropogenic CO2 emissions. It has been proposed that nitrogen (N) availability will exert an increasingly limiting effect on plants’ ability to store additional carbon (C) under rising CO2, but these mechanisms are not well understood. Here, we review findings from elevated CO2 experiments using a plant economics framework, highlighting how ecosystem responses to elevated CO2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Phytologist","id":"ITEM-1","issue":"2","issued":{"date-parts":[["2018","1","1"]]},"page":"507-522","title":"Ecosystem responses to elevated CO&lt;sub&gt;2&lt;/sub&gt; governed by plant–soil interactions and the cost of nitrogen acquisition","type":"article-journal","volume":"217"},"uris":["http://www.mendeley.com/documents/?uuid=4c488ae6-beaf-4fdd-9ca2-0b67500717a0"]}],"mendeley":{"formattedCitation":"(Terrer &lt;i&gt;et al.&lt;/i&gt;, 2018)","plainTextFormattedCitation":"(Terrer et al., 2018)","previouslyFormattedCitation":"(Terrer &lt;i&gt;et al.&lt;/i&gt;, 2018)"},"properties":{"noteIndex":0},"schema":"https://github.com/citation-style-language/schema/raw/master/csl-citation.json"}</w:instrText>
      </w:r>
      <w:r w:rsidR="002436D6">
        <w:fldChar w:fldCharType="separate"/>
      </w:r>
      <w:r w:rsidR="002436D6" w:rsidRPr="002436D6">
        <w:rPr>
          <w:noProof/>
        </w:rPr>
        <w:t xml:space="preserve">(Terrer </w:t>
      </w:r>
      <w:r w:rsidR="002436D6" w:rsidRPr="002436D6">
        <w:rPr>
          <w:i/>
          <w:noProof/>
        </w:rPr>
        <w:t>et al.</w:t>
      </w:r>
      <w:r w:rsidR="002436D6" w:rsidRPr="002436D6">
        <w:rPr>
          <w:noProof/>
        </w:rPr>
        <w:t>, 2018)</w:t>
      </w:r>
      <w:r w:rsidR="002436D6">
        <w:fldChar w:fldCharType="end"/>
      </w:r>
      <w:r w:rsidR="002436D6">
        <w:t xml:space="preserve">, which might lead to greater leaf nitrogen allocation to photosynthetic or non-photosynthetic processes </w:t>
      </w:r>
      <w:r w:rsidR="002436D6">
        <w:fldChar w:fldCharType="begin" w:fldLock="1"/>
      </w:r>
      <w:r w:rsidR="005631B4">
        <w:instrText>ADDIN CSL_CITATION {"citationItems":[{"id":"ITEM-1","itemData":{"abstract":"Leaf traits are used to drive models of global carbon fluxes and understand plant evolution. Many syntheses have highlighted relationships between plant leaf nitrogen and photosynthesis as evidence of a strong evolutionary drive to “intercept light and capture CO2.” Different from previous studies, we compiled a global dataset constrained to sites and studies where nitrogen-fixing plants (N2FP) and nonfixing species [other plants (OP)] could be directly compared. We show that photosynthesis is not related to leaf nitrogen for N2FP, irrespective of climate or growth form. N2FP have clear advantages in water use efficiency over OP. These findings contribute to a more complete explanation of global distributions of N2FP and can help improve models of global carbon and nitrogen cycles.Using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Andrew","non-dropping-particle":"","parse-names":false,"suffix":""},{"dropping-particle":"","family":"Turnbull","given":"Tarryn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Sciences","id":"ITEM-1","issue":"15","issued":{"date-parts":[["2016","4","12"]]},"page":"4098 LP  - 4103","title":"Legumes are different: Leaf nitrogen, photosynthesis, and water use efficiency","type":"article-journal","volume":"113"},"uris":["http://www.mendeley.com/documents/?uuid=ae28c766-a058-44c3-a513-1eb4e1f97cc5"]}],"mendeley":{"formattedCitation":"(Adams &lt;i&gt;et al.&lt;/i&gt;, 2016)","plainTextFormattedCitation":"(Adams et al., 2016)","previouslyFormattedCitation":"(Adams &lt;i&gt;et al.&lt;/i&gt;, 2016)"},"properties":{"noteIndex":0},"schema":"https://github.com/citation-style-language/schema/raw/master/csl-citation.json"}</w:instrText>
      </w:r>
      <w:r w:rsidR="002436D6">
        <w:fldChar w:fldCharType="separate"/>
      </w:r>
      <w:r w:rsidR="002436D6" w:rsidRPr="002436D6">
        <w:rPr>
          <w:noProof/>
        </w:rPr>
        <w:t xml:space="preserve">(Adams </w:t>
      </w:r>
      <w:r w:rsidR="002436D6" w:rsidRPr="002436D6">
        <w:rPr>
          <w:i/>
          <w:noProof/>
        </w:rPr>
        <w:t>et al.</w:t>
      </w:r>
      <w:r w:rsidR="002436D6" w:rsidRPr="002436D6">
        <w:rPr>
          <w:noProof/>
        </w:rPr>
        <w:t>, 2016)</w:t>
      </w:r>
      <w:r w:rsidR="002436D6">
        <w:fldChar w:fldCharType="end"/>
      </w:r>
      <w:r w:rsidR="002436D6">
        <w:t xml:space="preserve">. </w:t>
      </w:r>
      <w:commentRangeStart w:id="57"/>
      <w:r w:rsidR="00C71459">
        <w:t xml:space="preserve">Leaf </w:t>
      </w:r>
      <w:proofErr w:type="spellStart"/>
      <w:r w:rsidR="00C71459">
        <w:rPr>
          <w:i/>
        </w:rPr>
        <w:t>N</w:t>
      </w:r>
      <w:r w:rsidR="00C71459">
        <w:rPr>
          <w:vertAlign w:val="subscript"/>
        </w:rPr>
        <w:t>area</w:t>
      </w:r>
      <w:proofErr w:type="spellEnd"/>
      <w:r w:rsidR="00C71459">
        <w:t xml:space="preserve"> was also greater in C</w:t>
      </w:r>
      <w:r w:rsidR="00C71459">
        <w:rPr>
          <w:vertAlign w:val="subscript"/>
        </w:rPr>
        <w:t>4</w:t>
      </w:r>
      <w:r w:rsidR="00C71459">
        <w:t xml:space="preserve"> species than C</w:t>
      </w:r>
      <w:r w:rsidR="00C71459">
        <w:rPr>
          <w:vertAlign w:val="subscript"/>
        </w:rPr>
        <w:t>3</w:t>
      </w:r>
      <w:r w:rsidR="00C71459">
        <w:t xml:space="preserve"> species, </w:t>
      </w:r>
      <w:r w:rsidR="005631B4">
        <w:t xml:space="preserve">confirming previous studies </w:t>
      </w:r>
      <w:r w:rsidR="005631B4">
        <w:fldChar w:fldCharType="begin" w:fldLock="1"/>
      </w:r>
      <w:r w:rsidR="008D2402">
        <w:instrText>ADDIN CSL_CITATION {"citationItems":[{"id":"ITEM-1","itemData":{"DOI":"10.1093/aob/mcm178","ISSN":"0305-7364","abstract":"Numerous studies have examined the effects of climatic factors on the distribution of C3 and C4 grasses in various regions throughout the world, but the role of seasonal fluctuations in temperature, precipitation and soil N availability in regulating growth and competition of these two functional types is still not well understood. This report is about the effects of seasonality of soil N availability and competition on plant N dynamics and N-use strategies of one C3 (Leymus chinensis) and one C4 (Chloris virgata) grass species.and C. virgata, two grass species native to the temperate steppe in northern China, were planted in a monoculture and a mixture under three different N seasonal availabilities: an average model (AM) with N evenly distributed over the growing season; a one-peak model (OM) with more N in summer than in spring and autumn; and a two-peak model (TM) with more N in spring and autumn than in summer.The results showed that the altered N seasonality changed plant N concentration, with the highest value of L. chinensis under the OM treatment and C. virgata under the TM treatment, respectively. N seasonality also affected plant N content, N productivity and N-resorption efficiency and proficiency in both the C3 and C4 species. Interspecific competition influenced N-use and resorption efficiency in both the C3 and C4 species, with higher N-use and resorption efficiency in the mixture than in monoculture. The C4 grass had higher N-use efficiency than the C3 grass due to its higher N productivity, irrespective of the N treatment or competition.The observations suggest that N-use strategies in the C3 and C4 species used in the study were closely related to seasonal dynamics of N supply and competition. N seasonality might be involved in the growth and temporal niche separation between C3 and C4 species observed in the natural ecosystems.","author":[{"dropping-particle":"","family":"Yuan","given":"Zhiyou","non-dropping-particle":"","parse-names":false,"suffix":""},{"dropping-particle":"","family":"Liu","given":"Weixing","non-dropping-particle":"","parse-names":false,"suffix":""},{"dropping-particle":"","family":"Niu","given":"Shuli","non-dropping-particle":"","parse-names":false,"suffix":""},{"dropping-particle":"","family":"Wan","given":"Shiqiang","non-dropping-particle":"","parse-names":false,"suffix":""}],"container-title":"Annals of Botany","id":"ITEM-1","issue":"4","issued":{"date-parts":[["2007","10","1"]]},"page":"821-830","title":"Plant Nitrogen Dynamics and Nitrogen-use Strategies under Altered Nitrogen Seasonality and Competition","type":"article-journal","volume":"100"},"uris":["http://www.mendeley.com/documents/?uuid=6845f2ed-bc91-4d2b-8c34-f638e04144c0"]},{"id":"ITEM-2","itemData":{"ISSN":"0032-0889","author":[{"dropping-particle":"","family":"Sage","given":"Rowan F","non-dropping-particle":"","parse-names":false,"suffix":""},{"dropping-particle":"","family":"Pearcy","given":"Robert W","non-dropping-particle":"","parse-names":false,"suffix":""}],"container-title":"Plant physiology","id":"ITEM-2","issue":"3","issued":{"date-parts":[["1987"]]},"page":"959-963","publisher":"Am Soc Plant Biol","title":"The nitrogen use efficiency of C3 and C4 plants: II. Leaf nitrogen effects on the gas exchange characteristics of Chenopodium album (L.) and Amaranthus retroflexus (L.)","type":"article-journal","volume":"84"},"uris":["http://www.mendeley.com/documents/?uuid=bbd04dbf-d86c-4d45-8e56-86fe687dfc80"]}],"mendeley":{"formattedCitation":"(Sage &amp; Pearcy, 1987; Yuan &lt;i&gt;et al.&lt;/i&gt;, 2007)","plainTextFormattedCitation":"(Sage &amp; Pearcy, 1987; Yuan et al., 2007)","previouslyFormattedCitation":"(Sage &amp; Pearcy, 1987; Yuan &lt;i&gt;et al.&lt;/i&gt;, 2007)"},"properties":{"noteIndex":0},"schema":"https://github.com/citation-style-language/schema/raw/master/csl-citation.json"}</w:instrText>
      </w:r>
      <w:r w:rsidR="005631B4">
        <w:fldChar w:fldCharType="separate"/>
      </w:r>
      <w:r w:rsidR="005631B4" w:rsidRPr="005631B4">
        <w:rPr>
          <w:noProof/>
        </w:rPr>
        <w:t xml:space="preserve">(Sage &amp; Pearcy, 1987; Yuan </w:t>
      </w:r>
      <w:r w:rsidR="005631B4" w:rsidRPr="005631B4">
        <w:rPr>
          <w:i/>
          <w:noProof/>
        </w:rPr>
        <w:t>et al.</w:t>
      </w:r>
      <w:r w:rsidR="005631B4" w:rsidRPr="005631B4">
        <w:rPr>
          <w:noProof/>
        </w:rPr>
        <w:t>, 2007)</w:t>
      </w:r>
      <w:r w:rsidR="005631B4">
        <w:fldChar w:fldCharType="end"/>
      </w:r>
      <w:r w:rsidR="005631B4">
        <w:t>.</w:t>
      </w:r>
      <w:commentRangeEnd w:id="57"/>
      <w:r w:rsidR="00751753">
        <w:rPr>
          <w:rStyle w:val="CommentReference"/>
        </w:rPr>
        <w:commentReference w:id="57"/>
      </w:r>
    </w:p>
    <w:p w14:paraId="7CB98C0A" w14:textId="2B3E3307" w:rsidR="001F3BE9" w:rsidRDefault="001F3BE9" w:rsidP="000D0F58">
      <w:pPr>
        <w:spacing w:line="480" w:lineRule="auto"/>
        <w:ind w:firstLine="720"/>
        <w:contextualSpacing/>
      </w:pPr>
      <w:r>
        <w:lastRenderedPageBreak/>
        <w:t xml:space="preserve">The two climate factors included in our </w:t>
      </w:r>
      <w:proofErr w:type="spellStart"/>
      <w:r>
        <w:rPr>
          <w:i/>
        </w:rPr>
        <w:t>N</w:t>
      </w:r>
      <w:r>
        <w:rPr>
          <w:vertAlign w:val="subscript"/>
        </w:rPr>
        <w:t>area</w:t>
      </w:r>
      <w:proofErr w:type="spellEnd"/>
      <w:r>
        <w:t xml:space="preserve"> model (temperature and light availability) had a combined relative importance of 28%. Leaf </w:t>
      </w:r>
      <w:proofErr w:type="spellStart"/>
      <w:r>
        <w:rPr>
          <w:i/>
        </w:rPr>
        <w:t>N</w:t>
      </w:r>
      <w:r>
        <w:rPr>
          <w:vertAlign w:val="subscript"/>
        </w:rPr>
        <w:t>area</w:t>
      </w:r>
      <w:proofErr w:type="spellEnd"/>
      <w:r>
        <w:t xml:space="preserve"> was negatively related to temperature, as expected from photosynthetic theory suggesting that plants optimally downregulate photosynthetic </w:t>
      </w:r>
      <w:r w:rsidR="008D2402">
        <w:t>enzymes</w:t>
      </w:r>
      <w:r>
        <w:t xml:space="preserve"> in response to </w:t>
      </w:r>
      <w:r w:rsidR="008D2402">
        <w:t xml:space="preserve">increased temperature because the increased enzymatic speed at higher temperatures reduces the amount of enzymes needed to maximize light utilization </w:t>
      </w:r>
      <w:r w:rsidR="008D2402">
        <w:fldChar w:fldCharType="begin" w:fldLock="1"/>
      </w:r>
      <w:r w:rsidR="00165EAE">
        <w:instrText>ADDIN CSL_CITATION {"citationItems":[{"id":"ITEM-1","itemData":{"DOI":"10.1038/s41477-017-0006-8","ISSN":"2055-0278","abstract":"Gross primary production (GPP)—the uptake of carbon dioxide (CO2) by leaves, and its conversion to sugars by photosynthesis—is the basis for life on land. Earth System Models (ESMs) incorporating the interactions of land ecosystems and climate are used to predict the future of the terrestrial sink for anthropogenic CO2                                          1                . ESMs require accurate representation of GPP. However, current ESMs disagree on how GPP responds to environmental variations                           1,2                        ,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Plants","id":"ITEM-1","issue":"9","issued":{"date-parts":[["2017"]]},"page":"734-741","title":"Towards a universal model for carbon dioxide uptake by plants","type":"article-journal","volume":"3"},"uris":["http://www.mendeley.com/documents/?uuid=50af32fc-e926-4f84-94c2-8ed992430065"]}],"mendeley":{"formattedCitation":"(Wang &lt;i&gt;et al.&lt;/i&gt;, 2017)","plainTextFormattedCitation":"(Wang et al., 2017)","previouslyFormattedCitation":"(Wang &lt;i&gt;et al.&lt;/i&gt;, 2017)"},"properties":{"noteIndex":0},"schema":"https://github.com/citation-style-language/schema/raw/master/csl-citation.json"}</w:instrText>
      </w:r>
      <w:r w:rsidR="008D2402">
        <w:fldChar w:fldCharType="separate"/>
      </w:r>
      <w:r w:rsidR="008D2402" w:rsidRPr="008D2402">
        <w:rPr>
          <w:noProof/>
        </w:rPr>
        <w:t xml:space="preserve">(Wang </w:t>
      </w:r>
      <w:r w:rsidR="008D2402" w:rsidRPr="008D2402">
        <w:rPr>
          <w:i/>
          <w:noProof/>
        </w:rPr>
        <w:t>et al.</w:t>
      </w:r>
      <w:r w:rsidR="008D2402" w:rsidRPr="008D2402">
        <w:rPr>
          <w:noProof/>
        </w:rPr>
        <w:t>, 2017)</w:t>
      </w:r>
      <w:r w:rsidR="008D2402">
        <w:fldChar w:fldCharType="end"/>
      </w:r>
      <w:r w:rsidR="00165EAE">
        <w:t>. This response has been shown in the evaluation of observational</w:t>
      </w:r>
      <w:r w:rsidR="00E95E33">
        <w:t xml:space="preserve"> temperature gradient</w:t>
      </w:r>
      <w:r w:rsidR="00165EAE">
        <w:t xml:space="preserve"> </w:t>
      </w:r>
      <w:r w:rsidR="00165EAE">
        <w:fldChar w:fldCharType="begin" w:fldLock="1"/>
      </w:r>
      <w:r w:rsidR="00165EAE">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environment","type":"article-journal","volume":"22"},"uris":["http://www.mendeley.com/documents/?uuid=b8f5d1ae-c01b-49eb-9716-d0aa067747ae"]},{"id":"ITEM-2","itemData":{"DOI":"10.1111/gcb.14980","ISSN":"1354-1013","abstract":"Abstract Plant respiration is an important contributor to the proposed positive global carbon-cycle feedback to climate change. However, as a major component, leaf mitochondrial (?dark?) respiration (Rd) differs among species adapted to contrasting environments and is known to acclimate to sustained changes in temperature. No accepted theory explains these phenomena or predicts its magnitude. Here we propose that the acclimation of Rd follows an optimal behaviour related to the need to maintain long-term average photosynthetic capacity (Vcmax) so that available environmental resources can be most efficiently used for photosynthesis. To test this hypothesis, we extend photosynthetic co-ordination theory to predict the acclimation of Rd to growth temperature via a link to Vcmax, and compare predictions to a global set of measurements from 112 sites spanning all terrestrial biomes. This extended co-ordination theory predicts that field-measured Rd and Vcmax accessed at growth temperature (Rd,tg and Vcmax,tg) should increase by 3.7% and 5.5% per degree increase in growth temperature. These acclimated responses to growth temperature are less steep than the corresponding instantaneous responses, which increase 8.1% and 9.9% per degree of measurement temperature for Rd and Vcmax respectively. Data-fitted responses proof indistinguishable from the values predicted by our theory, and smaller than the instantaneous responses. Theory and data are also shown to agree that the basal rates of both Rd and Vcmax assessed at 25°C (Rd,25 and Vcmax,25) decline by ~4.4% per degree increase in growth temperature. These results provide a parsimonious general theory for Rd acclimation to temperature that is simpler?and potentially more reliable?than the plant functional type-based leaf respiration schemes currently employed in most ecosystem and land-surface models.","author":[{"dropping-particle":"","family":"Wang","given":"Han","non-dropping-particle":"","parse-names":false,"suffix":""},{"dropping-particle":"","family":"Atkin","given":"Owen K","non-dropping-particle":"","parse-names":false,"suffix":""},{"dropping-particle":"","family":"Keenan","given":"Trevor F","non-dropping-particle":"","parse-names":false,"suffix":""},{"dropping-particle":"","family":"Smith","given":"Nicholas G","non-dropping-particle":"","parse-names":false,"suffix":""},{"dropping-particle":"","family":"Wright","given":"Ian J","non-dropping-particle":"","parse-names":false,"suffix":""},{"dropping-particle":"","family":"Bloomfield","given":"Keith J","non-dropping-particle":"","parse-names":false,"suffix":""},{"dropping-particle":"","family":"Kattge","given":"Jens","non-dropping-particle":"","parse-names":false,"suffix":""},{"dropping-particle":"","family":"Reich","given":"Peter B","non-dropping-particle":"","parse-names":false,"suffix":""},{"dropping-particle":"","family":"Prentice","given":"I Colin","non-dropping-particle":"","parse-names":false,"suffix":""}],"container-title":"Global Change Biology","id":"ITEM-2","issue":"4","issued":{"date-parts":[["2020","2","24"]]},"note":"doi: 10.1111/gcb.14980","page":"2573-2583","publisher":"John Wiley &amp; Sons, Ltd","title":"Acclimation of leaf respiration consistent with optimal photosynthetic capacity","type":"article-journal","volume":"26"},"uris":["http://www.mendeley.com/documents/?uuid=850f69fb-d715-4dc5-8b83-10b4e4a04088"]}],"mendeley":{"formattedCitation":"(Smith &lt;i&gt;et al.&lt;/i&gt;, 2019; Wang &lt;i&gt;et al.&lt;/i&gt;, 2020)","plainTextFormattedCitation":"(Smith et al., 2019; Wang et al., 2020)","previouslyFormattedCitation":"(Smith &lt;i&gt;et al.&lt;/i&gt;, 2019; Wang &lt;i&gt;et al.&lt;/i&gt;, 2020)"},"properties":{"noteIndex":0},"schema":"https://github.com/citation-style-language/schema/raw/master/csl-citation.json"}</w:instrText>
      </w:r>
      <w:r w:rsidR="00165EAE">
        <w:fldChar w:fldCharType="separate"/>
      </w:r>
      <w:r w:rsidR="00165EAE" w:rsidRPr="00165EAE">
        <w:rPr>
          <w:noProof/>
        </w:rPr>
        <w:t xml:space="preserve">(Smith </w:t>
      </w:r>
      <w:r w:rsidR="00165EAE" w:rsidRPr="00165EAE">
        <w:rPr>
          <w:i/>
          <w:noProof/>
        </w:rPr>
        <w:t>et al.</w:t>
      </w:r>
      <w:r w:rsidR="00165EAE" w:rsidRPr="00165EAE">
        <w:rPr>
          <w:noProof/>
        </w:rPr>
        <w:t xml:space="preserve">, 2019; Wang </w:t>
      </w:r>
      <w:r w:rsidR="00165EAE" w:rsidRPr="00165EAE">
        <w:rPr>
          <w:i/>
          <w:noProof/>
        </w:rPr>
        <w:t>et al.</w:t>
      </w:r>
      <w:r w:rsidR="00165EAE" w:rsidRPr="00165EAE">
        <w:rPr>
          <w:noProof/>
        </w:rPr>
        <w:t>, 2020)</w:t>
      </w:r>
      <w:r w:rsidR="00165EAE">
        <w:fldChar w:fldCharType="end"/>
      </w:r>
      <w:r w:rsidR="00165EAE">
        <w:t xml:space="preserve"> and temperature manipulation </w:t>
      </w:r>
      <w:r w:rsidR="00165EAE">
        <w:fldChar w:fldCharType="begin" w:fldLock="1"/>
      </w:r>
      <w:r w:rsidR="00E213DA">
        <w:instrText>ADDIN CSL_CITATION {"citationItems":[{"id":"ITEM-1","itemData":{"DOI":"10.1111/gcb.15212","ISSN":"1354-1013","abstract":"Abstract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Biology","id":"ITEM-1","issue":"9","issued":{"date-parts":[["2020","6","11"]]},"note":"doi: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theory","type":"article-journal","volume":"26"},"uris":["http://www.mendeley.com/documents/?uuid=5a86607f-14f9-4533-9429-1147a7bffbc4"]}],"mendeley":{"formattedCitation":"(Smith &amp; Keenan, 2020)","plainTextFormattedCitation":"(Smith &amp; Keenan, 2020)","previouslyFormattedCitation":"(Smith &amp; Keenan, 2020)"},"properties":{"noteIndex":0},"schema":"https://github.com/citation-style-language/schema/raw/master/csl-citation.json"}</w:instrText>
      </w:r>
      <w:r w:rsidR="00165EAE">
        <w:fldChar w:fldCharType="separate"/>
      </w:r>
      <w:r w:rsidR="00165EAE" w:rsidRPr="00165EAE">
        <w:rPr>
          <w:noProof/>
        </w:rPr>
        <w:t>(Smith &amp; Keenan, 2020)</w:t>
      </w:r>
      <w:r w:rsidR="00165EAE">
        <w:fldChar w:fldCharType="end"/>
      </w:r>
      <w:r w:rsidR="00165EAE">
        <w:t xml:space="preserve"> studies. </w:t>
      </w:r>
      <w:r w:rsidR="00E7312B">
        <w:t xml:space="preserve">Light availability also had high relative importance and our model indicated a positive trend, as expected based on the relationship between light and plant investment in photosynthetic proteins </w:t>
      </w:r>
      <w:r w:rsidR="00E213DA">
        <w:fldChar w:fldCharType="begin" w:fldLock="1"/>
      </w:r>
      <w:r w:rsidR="00296CCE">
        <w:instrText>ADDIN CSL_CITATION {"citationItems":[{"id":"ITEM-1","itemData":{"DOI":"10.1111/nph.13096","ISSN":"1469-8137","author":[{"dropping-particle":"","family":"Niinemets","given":"Ülo","non-dropping-particle":"","parse-names":false,"suffix":""},{"dropping-particle":"","family":"Keenan","given":"Trevor F","non-dropping-particle":"","parse-names":false,"suffix":""},{"dropping-particle":"","family":"Hallik","given":"Lea","non-dropping-particle":"","parse-names":false,"suffix":""}],"container-title":"New Phytologist","id":"ITEM-1","issue":"3","issued":{"date-parts":[["2015","2","1"]]},"page":"973-993","title":"A worldwide analysis of within-canopy variations in leaf structural, chemical and physiological traits across plant functional types","type":"article-journal","volume":"205"},"uris":["http://www.mendeley.com/documents/?uuid=316e92f9-95b9-4403-9dee-fcbd076401c4"]},{"id":"ITEM-2","itemData":{"ISSN":"0066-4294","author":[{"dropping-particle":"","family":"Boardman","given":"N K","non-dropping-particle":"","parse-names":false,"suffix":""}],"container-title":"Annual review of plant physiology","id":"ITEM-2","issue":"1","issued":{"date-parts":[["1977"]]},"page":"355-377","publisher":"Annual Reviews 4139 El Camino Way, PO Box 10139, Palo Alto, CA 94303-0139, USA","title":"Comparative photosynthesis of sun and shade plants","type":"article-journal","volume":"28"},"uris":["http://www.mendeley.com/documents/?uuid=898e67db-e30f-475b-b4b4-108f371f4a14"]}],"mendeley":{"formattedCitation":"(Boardman, 1977; Niinemets &lt;i&gt;et al.&lt;/i&gt;, 2015)","plainTextFormattedCitation":"(Boardman, 1977; Niinemets et al., 2015)","previouslyFormattedCitation":"(Boardman, 1977; Niinemets &lt;i&gt;et al.&lt;/i&gt;, 2015)"},"properties":{"noteIndex":0},"schema":"https://github.com/citation-style-language/schema/raw/master/csl-citation.json"}</w:instrText>
      </w:r>
      <w:r w:rsidR="00E213DA">
        <w:fldChar w:fldCharType="separate"/>
      </w:r>
      <w:r w:rsidR="00E213DA" w:rsidRPr="00E213DA">
        <w:rPr>
          <w:noProof/>
        </w:rPr>
        <w:t xml:space="preserve">(Boardman, 1977; Niinemets </w:t>
      </w:r>
      <w:r w:rsidR="00E213DA" w:rsidRPr="00E213DA">
        <w:rPr>
          <w:i/>
          <w:noProof/>
        </w:rPr>
        <w:t>et al.</w:t>
      </w:r>
      <w:r w:rsidR="00E213DA" w:rsidRPr="00E213DA">
        <w:rPr>
          <w:noProof/>
        </w:rPr>
        <w:t>, 2015)</w:t>
      </w:r>
      <w:r w:rsidR="00E213DA">
        <w:fldChar w:fldCharType="end"/>
      </w:r>
      <w:r w:rsidR="00E213DA">
        <w:t>. However, the slope of this relationship was not significantly different from zero, possibly due to the positive correlation between temperature and light in our dataset (</w:t>
      </w:r>
      <w:commentRangeStart w:id="58"/>
      <w:r w:rsidR="00E213DA">
        <w:t>r</w:t>
      </w:r>
      <w:r w:rsidR="00E213DA">
        <w:rPr>
          <w:vertAlign w:val="superscript"/>
        </w:rPr>
        <w:t>2</w:t>
      </w:r>
      <w:commentRangeEnd w:id="58"/>
      <w:r w:rsidR="00751753">
        <w:rPr>
          <w:rStyle w:val="CommentReference"/>
        </w:rPr>
        <w:commentReference w:id="58"/>
      </w:r>
      <w:r w:rsidR="00E213DA">
        <w:t xml:space="preserve"> = 0.29) and the contrasting effect of each variable on </w:t>
      </w:r>
      <w:proofErr w:type="spellStart"/>
      <w:r w:rsidR="00E213DA">
        <w:rPr>
          <w:i/>
        </w:rPr>
        <w:t>N</w:t>
      </w:r>
      <w:r w:rsidR="00E213DA">
        <w:rPr>
          <w:vertAlign w:val="subscript"/>
        </w:rPr>
        <w:t>area</w:t>
      </w:r>
      <w:proofErr w:type="spellEnd"/>
      <w:r w:rsidR="00E213DA">
        <w:t>.</w:t>
      </w:r>
    </w:p>
    <w:p w14:paraId="0246FBE8" w14:textId="6373407F" w:rsidR="007E26DC" w:rsidRPr="00D332E5" w:rsidRDefault="00296CCE" w:rsidP="000D0F58">
      <w:pPr>
        <w:spacing w:line="480" w:lineRule="auto"/>
        <w:ind w:firstLine="720"/>
        <w:contextualSpacing/>
      </w:pPr>
      <w:r>
        <w:t xml:space="preserve">Our second approach also supported the greater importance of non-soil variables for predicting </w:t>
      </w:r>
      <w:proofErr w:type="spellStart"/>
      <w:r>
        <w:rPr>
          <w:i/>
        </w:rPr>
        <w:t>N</w:t>
      </w:r>
      <w:r>
        <w:rPr>
          <w:vertAlign w:val="subscript"/>
        </w:rPr>
        <w:t>area</w:t>
      </w:r>
      <w:proofErr w:type="spellEnd"/>
      <w:r>
        <w:t xml:space="preserve"> than soil nutrient treatments. We calculated predicted nitrogen in photosynthesis (</w:t>
      </w:r>
      <w:proofErr w:type="spellStart"/>
      <w:r>
        <w:rPr>
          <w:i/>
        </w:rPr>
        <w:t>N</w:t>
      </w:r>
      <w:r>
        <w:rPr>
          <w:vertAlign w:val="subscript"/>
        </w:rPr>
        <w:t>photo</w:t>
      </w:r>
      <w:proofErr w:type="spellEnd"/>
      <w:r>
        <w:t xml:space="preserve">) from </w:t>
      </w:r>
      <w:r>
        <w:rPr>
          <w:lang w:val="el-GR"/>
        </w:rPr>
        <w:t>χ</w:t>
      </w:r>
      <w:r>
        <w:t xml:space="preserve"> and site climate</w:t>
      </w:r>
      <w:r w:rsidR="00B20AE0">
        <w:t xml:space="preserve"> </w:t>
      </w:r>
      <w:r w:rsidR="0007174C">
        <w:fldChar w:fldCharType="begin" w:fldLock="1"/>
      </w:r>
      <w:r w:rsidR="005910A0">
        <w:instrText>ADDIN CSL_CITATION {"citationItems":[{"id":"ITEM-1","itemData":{"author":[{"dropping-particle":"","family":"Smith","given":"Nicholas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Letters","id":"ITEM-1","issue":"3","issued":{"date-parts":[["2019"]]},"page":"506-517","title":"Global photosynthetic capacity is optimized to the environment","type":"article-journal","volume":"22"},"uris":["http://www.mendeley.com/documents/?uuid=b8f5d1ae-c01b-49eb-9716-d0aa067747ae"]},{"id":"ITEM-2","itemData":{"DOI":"10.1111/gcb.15212","ISSN":"1354-1013","abstract":"Abstract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Biology","id":"ITEM-2","issue":"9","issued":{"date-parts":[["2020","6","11"]]},"note":"doi: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theory","type":"article-journal","volume":"26"},"uris":["http://www.mendeley.com/documents/?uuid=5a86607f-14f9-4533-9429-1147a7bffbc4"]},{"id":"ITEM-3","itemData":{"author":[{"dropping-particle":"","family":"Scott","given":"Helen Grace","non-dropping-particle":"","parse-names":false,"suffix":""},{"dropping-particle":"","family":"Smith","given":"Nicholas Gregory","non-dropping-particle":"","parse-names":false,"suffix":""}],"container-title":"Earth and Space Science Open Archive ESSOAr","id":"ITEM-3","issued":{"date-parts":[["2021"]]},"publisher":"American Geophysical Union","title":"A model of C4 photosynthetic acclimation based on least-cost optimality theory suitable for Earth System Model incorporation","type":"article-journal"},"uris":["http://www.mendeley.com/documents/?uuid=6647a2b6-ee8b-443d-8ff7-b204357ef340"]}],"mendeley":{"formattedCitation":"(Smith &lt;i&gt;et al.&lt;/i&gt;, 2019; Smith &amp; Keenan, 2020; Scott &amp; Smith, 2021)","plainTextFormattedCitation":"(Smith et al., 2019; Smith &amp; Keenan, 2020; Scott &amp; Smith, 2021)","previouslyFormattedCitation":"(Smith &lt;i&gt;et al.&lt;/i&gt;, 2019; Smith &amp; Keenan, 2020; Scott &amp; Smith, 2021)"},"properties":{"noteIndex":0},"schema":"https://github.com/citation-style-language/schema/raw/master/csl-citation.json"}</w:instrText>
      </w:r>
      <w:r w:rsidR="0007174C">
        <w:fldChar w:fldCharType="separate"/>
      </w:r>
      <w:r w:rsidR="0007174C" w:rsidRPr="0007174C">
        <w:rPr>
          <w:noProof/>
        </w:rPr>
        <w:t xml:space="preserve">(Smith </w:t>
      </w:r>
      <w:r w:rsidR="0007174C" w:rsidRPr="0007174C">
        <w:rPr>
          <w:i/>
          <w:noProof/>
        </w:rPr>
        <w:t>et al.</w:t>
      </w:r>
      <w:r w:rsidR="0007174C" w:rsidRPr="0007174C">
        <w:rPr>
          <w:noProof/>
        </w:rPr>
        <w:t>, 2019; Smith &amp; Keenan, 2020; Scott &amp; Smith, 2021)</w:t>
      </w:r>
      <w:r w:rsidR="0007174C">
        <w:fldChar w:fldCharType="end"/>
      </w:r>
      <w:r>
        <w:t xml:space="preserve">. Because </w:t>
      </w:r>
      <w:r>
        <w:rPr>
          <w:lang w:val="el-GR"/>
        </w:rPr>
        <w:t>χ</w:t>
      </w:r>
      <w:r>
        <w:t xml:space="preserve"> reflects changes in climate </w:t>
      </w:r>
      <w:r>
        <w:fldChar w:fldCharType="begin" w:fldLock="1"/>
      </w:r>
      <w:r>
        <w:instrText>ADDIN CSL_CITATION {"citationItems":[{"id":"ITEM-1","itemData":{"ISSN":"1461-0248","author":[{"dropping-particle":"","family":"Prentice","given":"I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Letters","id":"ITEM-1","issue":"1","issued":{"date-parts":[["2014"]]},"page":"82-91","publisher":"Wiley Online Library","title":"Balancing the costs of carbon gain and water transport: testing a new theoretical framework for plant functional ecology","type":"article-journal","volume":"17"},"uris":["http://www.mendeley.com/documents/?uuid=40a7489b-bcb4-482e-a7c1-175d4cc9ec0a"]},{"id":"ITEM-2","itemData":{"DOI":"10.1038/s41477-017-0006-8","ISSN":"2055-0278","abstract":"Gross primary production (GPP)—the uptake of carbon dioxide (CO2) by leaves, and its conversion to sugars by photosynthesis—is the basis for life on land. Earth System Models (ESMs) incorporating the interactions of land ecosystems and climate are used to predict the future of the terrestrial sink for anthropogenic CO2                                          1                . ESMs require accurate representation of GPP. However, current ESMs disagree on how GPP responds to environmental variations                           1,2                        ,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Plants","id":"ITEM-2","issue":"9","issued":{"date-parts":[["2017"]]},"page":"734-741","title":"Towards a universal model for carbon dioxide uptake by plants","type":"article-journal","volume":"3"},"uris":["http://www.mendeley.com/documents/?uuid=50af32fc-e926-4f84-94c2-8ed992430065"]}],"mendeley":{"formattedCitation":"(Prentice &lt;i&gt;et al.&lt;/i&gt;, 2014; Wang &lt;i&gt;et al.&lt;/i&gt;, 2017)","plainTextFormattedCitation":"(Prentice et al., 2014; Wang et al., 2017)","previouslyFormattedCitation":"(Prentice &lt;i&gt;et al.&lt;/i&gt;, 2014; Wang &lt;i&gt;et al.&lt;/i&gt;, 2017)"},"properties":{"noteIndex":0},"schema":"https://github.com/citation-style-language/schema/raw/master/csl-citation.json"}</w:instrText>
      </w:r>
      <w:r>
        <w:fldChar w:fldCharType="separate"/>
      </w:r>
      <w:r w:rsidRPr="00296CCE">
        <w:rPr>
          <w:noProof/>
        </w:rPr>
        <w:t xml:space="preserve">(Prentice </w:t>
      </w:r>
      <w:r w:rsidRPr="00296CCE">
        <w:rPr>
          <w:i/>
          <w:noProof/>
        </w:rPr>
        <w:t>et al.</w:t>
      </w:r>
      <w:r w:rsidRPr="00296CCE">
        <w:rPr>
          <w:noProof/>
        </w:rPr>
        <w:t xml:space="preserve">, 2014; Wang </w:t>
      </w:r>
      <w:r w:rsidRPr="00296CCE">
        <w:rPr>
          <w:i/>
          <w:noProof/>
        </w:rPr>
        <w:t>et al.</w:t>
      </w:r>
      <w:r w:rsidRPr="00296CCE">
        <w:rPr>
          <w:noProof/>
        </w:rPr>
        <w:t>, 2017)</w:t>
      </w:r>
      <w:r>
        <w:fldChar w:fldCharType="end"/>
      </w:r>
      <w:r>
        <w:t xml:space="preserve">, </w:t>
      </w:r>
      <w:proofErr w:type="spellStart"/>
      <w:r>
        <w:rPr>
          <w:i/>
        </w:rPr>
        <w:t>N</w:t>
      </w:r>
      <w:r>
        <w:rPr>
          <w:vertAlign w:val="subscript"/>
        </w:rPr>
        <w:t>photo</w:t>
      </w:r>
      <w:proofErr w:type="spellEnd"/>
      <w:r>
        <w:t xml:space="preserve"> served as an integrative metric for expected </w:t>
      </w:r>
      <w:proofErr w:type="spellStart"/>
      <w:r>
        <w:rPr>
          <w:i/>
        </w:rPr>
        <w:t>N</w:t>
      </w:r>
      <w:r>
        <w:rPr>
          <w:vertAlign w:val="subscript"/>
        </w:rPr>
        <w:t>area</w:t>
      </w:r>
      <w:proofErr w:type="spellEnd"/>
      <w:r>
        <w:t xml:space="preserve"> responses to climate. In accordance with a similar previous study </w:t>
      </w:r>
      <w:r>
        <w:fldChar w:fldCharType="begin" w:fldLock="1"/>
      </w:r>
      <w:r w:rsidR="00D332E5">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296CCE">
        <w:rPr>
          <w:noProof/>
        </w:rPr>
        <w:t xml:space="preserve">(Dong </w:t>
      </w:r>
      <w:r w:rsidRPr="00296CCE">
        <w:rPr>
          <w:i/>
          <w:noProof/>
        </w:rPr>
        <w:t>et al.</w:t>
      </w:r>
      <w:r w:rsidRPr="00296CCE">
        <w:rPr>
          <w:noProof/>
        </w:rPr>
        <w:t>, 2017)</w:t>
      </w:r>
      <w:r>
        <w:fldChar w:fldCharType="end"/>
      </w:r>
      <w:r>
        <w:t xml:space="preserve">, </w:t>
      </w:r>
      <w:proofErr w:type="spellStart"/>
      <w:r>
        <w:rPr>
          <w:i/>
        </w:rPr>
        <w:t>N</w:t>
      </w:r>
      <w:r>
        <w:rPr>
          <w:vertAlign w:val="subscript"/>
        </w:rPr>
        <w:t>photo</w:t>
      </w:r>
      <w:proofErr w:type="spellEnd"/>
      <w:r>
        <w:rPr>
          <w:vertAlign w:val="subscript"/>
        </w:rPr>
        <w:t xml:space="preserve"> </w:t>
      </w:r>
      <w:r>
        <w:t xml:space="preserve">was strongly correlated with </w:t>
      </w:r>
      <w:proofErr w:type="spellStart"/>
      <w:r>
        <w:rPr>
          <w:i/>
        </w:rPr>
        <w:t>N</w:t>
      </w:r>
      <w:r>
        <w:rPr>
          <w:vertAlign w:val="subscript"/>
        </w:rPr>
        <w:t>area</w:t>
      </w:r>
      <w:proofErr w:type="spellEnd"/>
      <w:r>
        <w:t xml:space="preserve"> and an important predictor in our model (relative importance = 23%). </w:t>
      </w:r>
      <w:proofErr w:type="spellStart"/>
      <w:r w:rsidR="00D332E5">
        <w:rPr>
          <w:i/>
        </w:rPr>
        <w:t>N</w:t>
      </w:r>
      <w:r w:rsidR="00D332E5">
        <w:rPr>
          <w:vertAlign w:val="subscript"/>
        </w:rPr>
        <w:t>photo</w:t>
      </w:r>
      <w:proofErr w:type="spellEnd"/>
      <w:r w:rsidR="00D332E5">
        <w:t xml:space="preserve">, along with structural nitrogen calculated from </w:t>
      </w:r>
      <w:proofErr w:type="spellStart"/>
      <w:r w:rsidR="00D332E5">
        <w:rPr>
          <w:i/>
        </w:rPr>
        <w:t>M</w:t>
      </w:r>
      <w:r w:rsidR="00D332E5">
        <w:rPr>
          <w:vertAlign w:val="subscript"/>
        </w:rPr>
        <w:t>area</w:t>
      </w:r>
      <w:proofErr w:type="spellEnd"/>
      <w:r w:rsidR="00D332E5">
        <w:t xml:space="preserve">, accounted for ~60% of the variability in measured </w:t>
      </w:r>
      <w:proofErr w:type="spellStart"/>
      <w:r w:rsidR="00D332E5">
        <w:rPr>
          <w:i/>
        </w:rPr>
        <w:t>N</w:t>
      </w:r>
      <w:r w:rsidR="00D332E5">
        <w:rPr>
          <w:vertAlign w:val="subscript"/>
        </w:rPr>
        <w:t>area</w:t>
      </w:r>
      <w:proofErr w:type="spellEnd"/>
      <w:r w:rsidR="00D332E5">
        <w:t>. However, a non-negli</w:t>
      </w:r>
      <w:r w:rsidR="00A67554">
        <w:t xml:space="preserve">gible addition 17% could be accounted for from the soil nutrient treatments. </w:t>
      </w:r>
      <w:r w:rsidR="003A6444">
        <w:t xml:space="preserve">This </w:t>
      </w:r>
      <w:r w:rsidR="00413299">
        <w:t>supports</w:t>
      </w:r>
      <w:r w:rsidR="003A6444">
        <w:t xml:space="preserve"> previous observational studies showing that soil nutrient status </w:t>
      </w:r>
      <w:r w:rsidR="00413299">
        <w:t>is an</w:t>
      </w:r>
      <w:r w:rsidR="003A6444">
        <w:t xml:space="preserve"> </w:t>
      </w:r>
      <w:r w:rsidR="00413299">
        <w:lastRenderedPageBreak/>
        <w:t xml:space="preserve">important factor to consider when predicting </w:t>
      </w:r>
      <w:r w:rsidR="003A6444">
        <w:t xml:space="preserve">leaf traits </w:t>
      </w:r>
      <w:r w:rsidR="00413299">
        <w:fldChar w:fldCharType="begin" w:fldLock="1"/>
      </w:r>
      <w:r w:rsidR="0007174C">
        <w:instrText>ADDIN CSL_CITATION {"citationItems":[{"id":"ITEM-1","itemData":{"DOI":"10.1111/nph.16702","ISSN":"0028-646X","abstract":"Summary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Phytologist","id":"ITEM-1","issued":{"date-parts":[["2020","5","26"]]},"note":"doi: 10.1111/nph.16702","publisher":"John Wiley &amp; Sons, Ltd","title":"When and where soil is important to modify the carbon and water economy of leaves","type":"article-journal"},"uris":["http://www.mendeley.com/documents/?uuid=4c508292-c175-4d53-9914-3fa0672e4c50"]},{"id":"ITEM-2","itemData":{"ISSN":"1466-8238","author":[{"dropping-particle":"","family":"Maire","given":"Vincent","non-dropping-particle":"","parse-names":false,"suffix":""},{"dropping-particle":"","family":"Wright","given":"Ian J","non-dropping-particle":"","parse-names":false,"suffix":""},{"dropping-particle":"","family":"Prentice","given":"I Colin","non-dropping-particle":"","parse-names":false,"suffix":""},{"dropping-particle":"","family":"Batjes","given":"Niels H","non-dropping-particle":"","parse-names":false,"suffix":""},{"dropping-particle":"","family":"Bhaskar","given":"Radika","non-dropping-particle":"","parse-names":false,"suffix":""},{"dropping-particle":"","family":"Bodegom","given":"Peter M","non-dropping-particle":"","parse-names":false,"suffix":""},{"dropping-particle":"","family":"Cornwell","given":"Will K","non-dropping-particle":"","parse-names":false,"suffix":""},{"dropping-particle":"","family":"Ellsworth","given":"David","non-dropping-particle":"","parse-names":false,"suffix":""},{"dropping-particle":"","family":"Niinemets","given":"Ülo","non-dropping-particle":"","parse-names":false,"suffix":""},{"dropping-particle":"","family":"Ordonez","given":"Alejandro","non-dropping-particle":"","parse-names":false,"suffix":""}],"container-title":"Global Ecology and Biogeography","id":"ITEM-2","issue":"6","issued":{"date-parts":[["2015"]]},"page":"706-717","publisher":"Wiley Online Library","title":"Global effects of soil and climate on leaf photosynthetic traits and rates","type":"article-journal","volume":"24"},"uris":["http://www.mendeley.com/documents/?uuid=62bb2d4c-38fb-4467-b353-63725804a537"]},{"id":"ITEM-3","itemData":{"author":[{"dropping-particle":"","family":"Smith","given":"Nicholas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Letters","id":"ITEM-3","issue":"3","issued":{"date-parts":[["2019"]]},"page":"506-517","title":"Global photosynthetic capacity is optimized to the environment","type":"article-journal","volume":"22"},"uris":["http://www.mendeley.com/documents/?uuid=b8f5d1ae-c01b-49eb-9716-d0aa067747ae"]},{"id":"ITEM-4","itemData":{"DOI":"10.1038/s41559-018-0790-1","ISSN":"2397-334X","abstract":"Leaf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Evolution","id":"ITEM-4","issue":"3","issued":{"date-parts":[["2019"]]},"page":"400-406","title":"Leaf nutrients, not specific leaf area, are consistent indicators of elevated nutrient inputs","type":"article-journal","volume":"3"},"uris":["http://www.mendeley.com/documents/?uuid=bd7986d4-f568-4bae-9cd2-5900f6954d90"]}],"mendeley":{"formattedCitation":"(Maire &lt;i&gt;et al.&lt;/i&gt;, 2015; Firn &lt;i&gt;et al.&lt;/i&gt;, 2019; Smith &lt;i&gt;et al.&lt;/i&gt;, 2019; Paillassa &lt;i&gt;et al.&lt;/i&gt;, 2020)","plainTextFormattedCitation":"(Maire et al., 2015; Firn et al., 2019; Smith et al., 2019; Paillassa et al., 2020)","previouslyFormattedCitation":"(Maire &lt;i&gt;et al.&lt;/i&gt;, 2015; Firn &lt;i&gt;et al.&lt;/i&gt;, 2019; Smith &lt;i&gt;et al.&lt;/i&gt;, 2019; Paillassa &lt;i&gt;et al.&lt;/i&gt;, 2020)"},"properties":{"noteIndex":0},"schema":"https://github.com/citation-style-language/schema/raw/master/csl-citation.json"}</w:instrText>
      </w:r>
      <w:r w:rsidR="00413299">
        <w:fldChar w:fldCharType="separate"/>
      </w:r>
      <w:r w:rsidR="00413299" w:rsidRPr="00413299">
        <w:rPr>
          <w:noProof/>
        </w:rPr>
        <w:t xml:space="preserve">(Maire </w:t>
      </w:r>
      <w:r w:rsidR="00413299" w:rsidRPr="00413299">
        <w:rPr>
          <w:i/>
          <w:noProof/>
        </w:rPr>
        <w:t>et al.</w:t>
      </w:r>
      <w:r w:rsidR="00413299" w:rsidRPr="00413299">
        <w:rPr>
          <w:noProof/>
        </w:rPr>
        <w:t xml:space="preserve">, 2015; Firn </w:t>
      </w:r>
      <w:r w:rsidR="00413299" w:rsidRPr="00413299">
        <w:rPr>
          <w:i/>
          <w:noProof/>
        </w:rPr>
        <w:t>et al.</w:t>
      </w:r>
      <w:r w:rsidR="00413299" w:rsidRPr="00413299">
        <w:rPr>
          <w:noProof/>
        </w:rPr>
        <w:t xml:space="preserve">, 2019; Smith </w:t>
      </w:r>
      <w:r w:rsidR="00413299" w:rsidRPr="00413299">
        <w:rPr>
          <w:i/>
          <w:noProof/>
        </w:rPr>
        <w:t>et al.</w:t>
      </w:r>
      <w:r w:rsidR="00413299" w:rsidRPr="00413299">
        <w:rPr>
          <w:noProof/>
        </w:rPr>
        <w:t xml:space="preserve">, 2019; Paillassa </w:t>
      </w:r>
      <w:r w:rsidR="00413299" w:rsidRPr="00413299">
        <w:rPr>
          <w:i/>
          <w:noProof/>
        </w:rPr>
        <w:t>et al.</w:t>
      </w:r>
      <w:r w:rsidR="00413299" w:rsidRPr="00413299">
        <w:rPr>
          <w:noProof/>
        </w:rPr>
        <w:t>, 2020)</w:t>
      </w:r>
      <w:r w:rsidR="00413299">
        <w:fldChar w:fldCharType="end"/>
      </w:r>
      <w:r w:rsidR="00413299">
        <w:t>.</w:t>
      </w:r>
    </w:p>
    <w:p w14:paraId="60F5B1C3" w14:textId="77777777" w:rsidR="000D0F58" w:rsidRDefault="000D0F58" w:rsidP="00DA24C9">
      <w:pPr>
        <w:spacing w:line="480" w:lineRule="auto"/>
        <w:contextualSpacing/>
        <w:rPr>
          <w:i/>
        </w:rPr>
      </w:pPr>
    </w:p>
    <w:p w14:paraId="1B6D1C52" w14:textId="5BE4509E" w:rsidR="0028100D" w:rsidRPr="0028100D" w:rsidRDefault="0028100D" w:rsidP="00DA24C9">
      <w:pPr>
        <w:spacing w:line="480" w:lineRule="auto"/>
        <w:contextualSpacing/>
        <w:rPr>
          <w:i/>
        </w:rPr>
      </w:pPr>
      <w:r>
        <w:rPr>
          <w:i/>
        </w:rPr>
        <w:t xml:space="preserve">The </w:t>
      </w:r>
      <w:proofErr w:type="spellStart"/>
      <w:r>
        <w:rPr>
          <w:i/>
        </w:rPr>
        <w:t>N</w:t>
      </w:r>
      <w:r>
        <w:rPr>
          <w:i/>
          <w:vertAlign w:val="subscript"/>
        </w:rPr>
        <w:t>area</w:t>
      </w:r>
      <w:proofErr w:type="spellEnd"/>
      <w:r>
        <w:rPr>
          <w:i/>
        </w:rPr>
        <w:t xml:space="preserve"> response to soil nitrogen is dependent on relative allocation to leaves and biomass </w:t>
      </w:r>
    </w:p>
    <w:p w14:paraId="1842DD9F" w14:textId="77777777" w:rsidR="00AE040E" w:rsidRDefault="000D0F58" w:rsidP="00934597">
      <w:pPr>
        <w:spacing w:line="480" w:lineRule="auto"/>
        <w:ind w:firstLine="720"/>
        <w:contextualSpacing/>
      </w:pPr>
      <w:r>
        <w:t xml:space="preserve">We found a positive stimulation of biomass under nitrogen addition, again supporting previous results from the same distributed experiment </w:t>
      </w:r>
      <w:r>
        <w:fldChar w:fldCharType="begin" w:fldLock="1"/>
      </w:r>
      <w:r>
        <w:instrText>ADDIN CSL_CITATION {"citationItems":[{"id":"ITEM-1","itemData":{"ISSN":"0269-8463","author":[{"dropping-particle":"","family":"Harpole","given":"W Stanley","non-dropping-particle":"","parse-names":false,"suffix":""},{"dropping-particle":"","family":"Sullivan","given":"Lauren L","non-dropping-particle":"","parse-names":false,"suffix":""},{"dropping-particle":"","family":"Lind","given":"Eric M","non-dropping-particle":"","parse-names":false,"suffix":""},{"dropping-particle":"","family":"Firn","given":"Jennifer","non-dropping-particle":"","parse-names":false,"suffix":""},{"dropping-particle":"","family":"Adler","given":"Peter B","non-dropping-particle":"","parse-names":false,"suffix":""},{"dropping-particle":"","family":"Borer","given":"Elizabeth T","non-dropping-particle":"","parse-names":false,"suffix":""},{"dropping-particle":"","family":"Chase","given":"Jonathan","non-dropping-particle":"","parse-names":false,"suffix":""},{"dropping-particle":"","family":"Fay","given":"Philip A","non-dropping-particle":"","parse-names":false,"suffix":""},{"dropping-particle":"","family":"Hautier","given":"Yann","non-dropping-particle":"","parse-names":false,"suffix":""},{"dropping-particle":"","family":"Hillebrand","given":"Helmut","non-dropping-particle":"","parse-names":false,"suffix":""}],"container-title":"Functional ecology","id":"ITEM-1","issue":"9","issued":{"date-parts":[["2017"]]},"page":"1839-1846","publisher":"Wiley Online Library","title":"Out of the shadows: multiple nutrient limitations drive relationships among biomass, light and plant diversity","type":"article-journal","volume":"31"},"uris":["http://www.mendeley.com/documents/?uuid=b6eb60f8-e2e8-45e9-b427-854ee818fca7"]},{"id":"ITEM-2","itemData":{"author":[{"dropping-particle":"","family":"Fay","given":"Philip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Plants","id":"ITEM-2","issued":{"date-parts":[["2015","7","6"]]},"page":"15080","publisher":"Macmillan Publishers Limited","title":"Grassland productivity limited by multiple nutrients","type":"article-journal","volume":"1"},"uris":["http://www.mendeley.com/documents/?uuid=3b26b168-7770-42fb-ac74-00850e11cafb"]}],"mendeley":{"formattedCitation":"(Fay &lt;i&gt;et al.&lt;/i&gt;, 2015; Harpole &lt;i&gt;et al.&lt;/i&gt;, 2017)","plainTextFormattedCitation":"(Fay et al., 2015; Harpole et al., 2017)","previouslyFormattedCitation":"(Fay &lt;i&gt;et al.&lt;/i&gt;, 2015; Harpole &lt;i&gt;et al.&lt;/i&gt;, 2017)"},"properties":{"noteIndex":0},"schema":"https://github.com/citation-style-language/schema/raw/master/csl-citation.json"}</w:instrText>
      </w:r>
      <w:r>
        <w:fldChar w:fldCharType="separate"/>
      </w:r>
      <w:r w:rsidRPr="002A1086">
        <w:rPr>
          <w:noProof/>
        </w:rPr>
        <w:t xml:space="preserve">(Fay </w:t>
      </w:r>
      <w:r w:rsidRPr="002A1086">
        <w:rPr>
          <w:i/>
          <w:noProof/>
        </w:rPr>
        <w:t>et al.</w:t>
      </w:r>
      <w:r w:rsidRPr="002A1086">
        <w:rPr>
          <w:noProof/>
        </w:rPr>
        <w:t xml:space="preserve">, 2015; Harpole </w:t>
      </w:r>
      <w:r w:rsidRPr="002A1086">
        <w:rPr>
          <w:i/>
          <w:noProof/>
        </w:rPr>
        <w:t>et al.</w:t>
      </w:r>
      <w:r w:rsidRPr="002A1086">
        <w:rPr>
          <w:noProof/>
        </w:rPr>
        <w:t>, 2017)</w:t>
      </w:r>
      <w:r>
        <w:fldChar w:fldCharType="end"/>
      </w:r>
      <w:r>
        <w:t xml:space="preserve">, as well as meta-analyses of nutrient addition experiments </w:t>
      </w:r>
      <w:r>
        <w:fldChar w:fldCharType="begin" w:fldLock="1"/>
      </w:r>
      <w:r>
        <w:instrText xml:space="preserve">ADDIN CSL_CITATION {"citationItems":[{"id":"ITEM-1","itemData":{"DOI":"10.1890/06-2057.1","ISSN":"1939-9170","abstract":"Our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w:instrText>
      </w:r>
      <w:r>
        <w:rPr>
          <w:rFonts w:ascii="Cambria Math" w:hAnsi="Cambria Math" w:cs="Cambria Math"/>
        </w:rPr>
        <w:instrText>≅</w:instrText>
      </w:r>
      <w:r>
        <w:instrText xml:space="preserve"> ANPPN/ANPPctrl) of aboveground plant growth in fertilized to control plots and found that most ecosystems are nitrogen limited with an average 29% growth response to nitrogen (i.e., R = 1.29). The response ratio was significant within temperate forests (R = 1.19), tropical forests (R = 1.60), temperate grasslands (R = 1.53), tropical grasslands (R = 1.26), wetlands (R = 1.16), and tundra (R = 1.35), but not deserts. Eight tropical forest studies had been conducted on very young volcanic soils in Hawaii, and this subgroup was strongly N limited (R = 2.13), which resulted in a negative correlation between forest R and latitude. The degree of N limitation in the remainder of the tropical forest studies (R =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 K","non-dropping-particle":"","parse-names":false,"suffix":""}],"container-title":"Ecology","id":"ITEM-1","issue":"2","issued":{"date-parts":[["2008","2","1"]]},"page":"371-379","publisher":"Ecological Society of America","title":"Nitrogen limitation of net primary productivity in terrestrial ecosystems is globally distributed","type":"article-journal","volume":"89"},"uris":["http://www.mendeley.com/documents/?uuid=3addf5e4-31e4-405a-b32d-ae01e3244272"]},{"id":"ITEM-2","itemData":{"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Biogeography","id":"ITEM-2","issue":"3","issued":{"date-parts":[["2020"]]},"page":"573-589","publisher":"Wiley Online Library","title":"Effects of nitrogen enrichment on tree carbon allocation: A global synthesis","type":"article-journal","volume":"29"},"uris":["http://www.mendeley.com/documents/?uuid=1c39d313-8c8c-42ba-82e9-2f7155a56ad0"]}],"mendeley":{"formattedCitation":"(LeBauer &amp; Treseder, 2008; Li &lt;i&gt;et al.&lt;/i&gt;, 2020)","plainTextFormattedCitation":"(LeBauer &amp; Treseder, 2008; Li et al., 2020)","previouslyFormattedCitation":"(LeBauer &amp; Treseder, 2008; Li &lt;i&gt;et al.&lt;/i&gt;, 2020)"},"properties":{"noteIndex":0},"schema":"https://github.com/citation-style-language/schema/raw/master/csl-citation.json"}</w:instrText>
      </w:r>
      <w:r>
        <w:fldChar w:fldCharType="separate"/>
      </w:r>
      <w:r w:rsidRPr="002A1086">
        <w:rPr>
          <w:noProof/>
        </w:rPr>
        <w:t xml:space="preserve">(LeBauer &amp; Treseder, 2008; Li </w:t>
      </w:r>
      <w:r w:rsidRPr="002A1086">
        <w:rPr>
          <w:i/>
          <w:noProof/>
        </w:rPr>
        <w:t>et al.</w:t>
      </w:r>
      <w:r w:rsidRPr="002A1086">
        <w:rPr>
          <w:noProof/>
        </w:rPr>
        <w:t>, 2020)</w:t>
      </w:r>
      <w:r>
        <w:fldChar w:fldCharType="end"/>
      </w:r>
      <w:r>
        <w:t>.</w:t>
      </w:r>
      <w:r w:rsidR="00096AFD">
        <w:t xml:space="preserve"> This, combined with the significant stimulation of </w:t>
      </w:r>
      <w:proofErr w:type="spellStart"/>
      <w:r w:rsidR="00096AFD">
        <w:rPr>
          <w:i/>
        </w:rPr>
        <w:t>N</w:t>
      </w:r>
      <w:r w:rsidR="00096AFD">
        <w:rPr>
          <w:vertAlign w:val="subscript"/>
        </w:rPr>
        <w:t>area</w:t>
      </w:r>
      <w:proofErr w:type="spellEnd"/>
      <w:r w:rsidR="00096AFD">
        <w:t xml:space="preserve"> by soil nitrogen addition indicated that, on average, plants at our sites were using added soil nitrogen availability to both increase tissue quantity (i.e., biomass) and quality (i.e., </w:t>
      </w:r>
      <w:proofErr w:type="spellStart"/>
      <w:r w:rsidR="00096AFD">
        <w:rPr>
          <w:i/>
        </w:rPr>
        <w:t>N</w:t>
      </w:r>
      <w:r w:rsidR="00096AFD">
        <w:rPr>
          <w:vertAlign w:val="subscript"/>
        </w:rPr>
        <w:t>area</w:t>
      </w:r>
      <w:proofErr w:type="spellEnd"/>
      <w:r w:rsidR="00096AFD">
        <w:t>).</w:t>
      </w:r>
      <w:r w:rsidR="00934597">
        <w:t xml:space="preserve"> Alone, these results do not </w:t>
      </w:r>
      <w:r w:rsidR="008A70F6">
        <w:t>reconcile the discrepancies between previous studies.</w:t>
      </w:r>
    </w:p>
    <w:p w14:paraId="583DABF0" w14:textId="47F4C4F6" w:rsidR="00096AFD" w:rsidRDefault="005910A0" w:rsidP="00934597">
      <w:pPr>
        <w:spacing w:line="480" w:lineRule="auto"/>
        <w:ind w:firstLine="720"/>
        <w:contextualSpacing/>
      </w:pPr>
      <w:r>
        <w:t xml:space="preserve">To resolve conflicting reports about the relationship between soil nitrogen availability and </w:t>
      </w:r>
      <w:proofErr w:type="spellStart"/>
      <w:r>
        <w:rPr>
          <w:i/>
        </w:rPr>
        <w:t>N</w:t>
      </w:r>
      <w:r>
        <w:rPr>
          <w:vertAlign w:val="subscript"/>
        </w:rPr>
        <w:t>area</w:t>
      </w:r>
      <w:proofErr w:type="spellEnd"/>
      <w:r>
        <w:rPr>
          <w:vertAlign w:val="subscript"/>
        </w:rPr>
        <w:t xml:space="preserve"> </w:t>
      </w:r>
      <w:r>
        <w:rPr>
          <w:vertAlign w:val="subscript"/>
        </w:rPr>
        <w:fldChar w:fldCharType="begin" w:fldLock="1"/>
      </w:r>
      <w:r w:rsidR="008F481E">
        <w:rPr>
          <w:vertAlign w:val="subscript"/>
        </w:rPr>
        <w:instrText>ADDIN CSL_CITATION {"citationItems":[{"id":"ITEM-1","itemData":{"DOI":"10.5194/bg-14-481-2017","ISSN":"1726-4189","author":[{"dropping-particle":"","family":"Dong","given":"N","non-dropping-particle":"","parse-names":false,"suffix":""},{"dropping-particle":"","family":"Prentice","given":"I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J","non-dropping-particle":"","parse-names":false,"suffix":""}],"container-title":"Biogeosciences","id":"ITEM-1","issue":"2","issued":{"date-parts":[["2017","1","30"]]},"page":"481-495","publisher":"Copernicus Publications","title":"Leaf nitrogen from first principles: field evidence for adaptive variation with climate","type":"article-journal","volume":"14"},"uris":["http://www.mendeley.com/documents/?uuid=3936e751-872b-4195-a5f6-296780b243e8"]},{"id":"ITEM-2","itemData":{"DOI":"10.1038/s41559-018-0790-1","ISSN":"2397-334X","abstract":"Leaf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globally distributed grassland sites across 4 continents. We find that specific leaf area (leaf area per unit mass)—a commonly measured morphological trait inferring shifts between plant growth strategies—did not respond to up to four years of soil nutrient additions. Leaf nitrogen, phosphorus and potassium concentrations increased in response to the addition of each respective soil nutrient. We found few significant changes in leaf traits when vertebrate herbivores were excluded in the short-term. Leaf nitrogen and potassium concentrations were positively correlated with species turnover, suggesting that interspecific trait variation was a significant predictor of leaf nitrogen and potassium,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Evolution","id":"ITEM-2","issue":"3","issued":{"date-parts":[["2019"]]},"page":"400-406","title":"Leaf nutrients, not specific leaf area, are consistent indicators of elevated nutrient inputs","type":"article-journal","volume":"3"},"uris":["http://www.mendeley.com/documents/?uuid=bd7986d4-f568-4bae-9cd2-5900f6954d90"]}],"mendeley":{"formattedCitation":"(Dong &lt;i&gt;et al.&lt;/i&gt;, 2017; Firn &lt;i&gt;et al.&lt;/i&gt;, 2019)","manualFormatting":"(e.g., Dong et al., 2017; Firn et al., 2019)","plainTextFormattedCitation":"(Dong et al., 2017; Firn et al., 2019)","previouslyFormattedCitation":"(Dong &lt;i&gt;et al.&lt;/i&gt;, 2017; Firn &lt;i&gt;et al.&lt;/i&gt;, 2019)"},"properties":{"noteIndex":0},"schema":"https://github.com/citation-style-language/schema/raw/master/csl-citation.json"}</w:instrText>
      </w:r>
      <w:r>
        <w:rPr>
          <w:vertAlign w:val="subscript"/>
        </w:rPr>
        <w:fldChar w:fldCharType="separate"/>
      </w:r>
      <w:r w:rsidRPr="005910A0">
        <w:rPr>
          <w:noProof/>
        </w:rPr>
        <w:t>(</w:t>
      </w:r>
      <w:r>
        <w:rPr>
          <w:noProof/>
        </w:rPr>
        <w:t xml:space="preserve">e.g., </w:t>
      </w:r>
      <w:r w:rsidRPr="005910A0">
        <w:rPr>
          <w:noProof/>
        </w:rPr>
        <w:t xml:space="preserve">Dong </w:t>
      </w:r>
      <w:r w:rsidRPr="005910A0">
        <w:rPr>
          <w:i/>
          <w:noProof/>
        </w:rPr>
        <w:t>et al.</w:t>
      </w:r>
      <w:r w:rsidRPr="005910A0">
        <w:rPr>
          <w:noProof/>
        </w:rPr>
        <w:t xml:space="preserve">, 2017; Firn </w:t>
      </w:r>
      <w:r w:rsidRPr="005910A0">
        <w:rPr>
          <w:i/>
          <w:noProof/>
        </w:rPr>
        <w:t>et al.</w:t>
      </w:r>
      <w:r w:rsidRPr="005910A0">
        <w:rPr>
          <w:noProof/>
        </w:rPr>
        <w:t>, 2019)</w:t>
      </w:r>
      <w:r>
        <w:rPr>
          <w:vertAlign w:val="subscript"/>
        </w:rPr>
        <w:fldChar w:fldCharType="end"/>
      </w:r>
      <w:r>
        <w:t xml:space="preserve">, we hypothesized that the strength of the relationship would be dictated by the degree to which plants use a change in soil nitrogen to build new biomass (i.e., the biomass limitation of soil nitrogen; Figure 1). </w:t>
      </w:r>
      <w:r w:rsidR="000C26ED">
        <w:t xml:space="preserve">Our results confirmed that the change in biomass in response to a change in soil nitrogen was negatively correlated to the </w:t>
      </w:r>
      <w:proofErr w:type="spellStart"/>
      <w:r w:rsidR="000C26ED">
        <w:rPr>
          <w:i/>
        </w:rPr>
        <w:t>N</w:t>
      </w:r>
      <w:r w:rsidR="000C26ED">
        <w:rPr>
          <w:vertAlign w:val="subscript"/>
        </w:rPr>
        <w:t>area</w:t>
      </w:r>
      <w:proofErr w:type="spellEnd"/>
      <w:r w:rsidR="000C26ED">
        <w:t xml:space="preserve"> response to soil nitrogen </w:t>
      </w:r>
      <w:r w:rsidR="00536B03">
        <w:t>availability. T</w:t>
      </w:r>
      <w:r w:rsidR="001D0C18">
        <w:t>his indicates that the positive soil N-</w:t>
      </w:r>
      <w:proofErr w:type="spellStart"/>
      <w:r w:rsidR="001D0C18">
        <w:rPr>
          <w:i/>
        </w:rPr>
        <w:t>N</w:t>
      </w:r>
      <w:r w:rsidR="001D0C18">
        <w:rPr>
          <w:vertAlign w:val="subscript"/>
        </w:rPr>
        <w:t>area</w:t>
      </w:r>
      <w:proofErr w:type="spellEnd"/>
      <w:r w:rsidR="001D0C18">
        <w:t xml:space="preserve"> relationship only occurs when soil N is having a small impact on biomass.</w:t>
      </w:r>
      <w:r w:rsidR="008F481E">
        <w:t xml:space="preserve"> This shows that allocation decisions are important to consider when predicting this relationship </w:t>
      </w:r>
      <w:r w:rsidR="008F481E">
        <w:fldChar w:fldCharType="begin" w:fldLock="1"/>
      </w:r>
      <w:r w:rsidR="00754C0C">
        <w:instrText>ADDIN CSL_CITATION {"citationItems":[{"id":"ITEM-1","itemData":{"DOI":"https://doi.org/10.1002/eap.1542","ISSN":"1051-0761","abstract":"Abstract Nitrogen is one of the most important nutrients for plant growth and a major constituent of proteins that regulate photosynthetic and respiratory processes. However, a comprehensive global analysis of nitrogen allocation in leaves for major processes with respect to different plant functional types (PFTs) is currently lacking. This study integrated observations from global databases with photosynthesis and respiration models to determine plant-functional-type-specific allocation patterns of leaf nitrogen for photosynthesis (Rubisco, electron transport, light absorption) and respiration (growth and maintenance), and by difference from observed total leaf nitrogen, an unexplained ?residual? nitrogen pool. Based on our analysis, crops partition the largest fraction of nitrogen to photosynthesis (57%) and respiration (5%) followed by herbaceous plants (44% and 4%). Tropical broadleaf evergreen trees partition the least to photosynthesis (25%) and respiration (2%) followed by needle-leaved evergreen trees (28% and 3%). In trees (especially needle-leaved evergreen and tropical broadleaf evergreen trees) a large fraction (70% and 73%, respectively) of nitrogen was not explained by photosynthetic or respiratory functions. Compared to crops and herbaceous plants, this large residual pool is hypothesized to emerge from larger investments in cell wall proteins, lipids, amino acids, nucleic acid, CO2 fixation proteins (other than Rubisco), secondary compounds, and other proteins. Our estimates are different from previous studies due to differences in methodology and assumptions used in deriving nitrogen allocation estimates. Unlike previous studies, we integrate and infer nitrogen allocation estimates across multiple PFTs, and report substantial differences in nitrogen allocation across different PFTs. The resulting pattern of nitrogen allocation provides insights on mechanisms that operate at a cellular scale within leaves, and can be integrated with ecosystem models to derive emergent properties of ecosystem productivity at local, regional, and global scales.","author":[{"dropping-particle":"","family":"Ghimire","given":"Bardan","non-dropping-particle":"","parse-names":false,"suffix":""},{"dropping-particle":"","family":"Riley","given":"William J","non-dropping-particle":"","parse-names":false,"suffix":""},{"dropping-particle":"","family":"Koven","given":"Charles D","non-dropping-particle":"","parse-names":false,"suffix":""},{"dropping-particle":"","family":"Kattge","given":"Jens","non-dropping-particle":"","parse-names":false,"suffix":""},{"dropping-particle":"","family":"Rogers","given":"Alistair","non-dropping-particle":"","parse-names":false,"suffix":""},{"dropping-particle":"","family":"Reich","given":"Peter B","non-dropping-particle":"","parse-names":false,"suffix":""},{"dropping-particle":"","family":"Wright","given":"Ian J","non-dropping-particle":"","parse-names":false,"suffix":""}],"container-title":"Ecological Applications","id":"ITEM-1","issue":"5","issued":{"date-parts":[["2017","7","1"]]},"note":"https://doi.org/10.1002/eap.1542","page":"1421-1434","publisher":"John Wiley &amp; Sons, Ltd","title":"A global trait-based approach to estimate leaf nitrogen functional allocation from observations","type":"article-journal","volume":"27"},"uris":["http://www.mendeley.com/documents/?uuid=424a6020-5ed8-4d9a-819c-1150c103d925"]}],"mendeley":{"formattedCitation":"(Ghimire &lt;i&gt;et al.&lt;/i&gt;, 2017)","plainTextFormattedCitation":"(Ghimire et al., 2017)","previouslyFormattedCitation":"(Ghimire &lt;i&gt;et al.&lt;/i&gt;, 2017)"},"properties":{"noteIndex":0},"schema":"https://github.com/citation-style-language/schema/raw/master/csl-citation.json"}</w:instrText>
      </w:r>
      <w:r w:rsidR="008F481E">
        <w:fldChar w:fldCharType="separate"/>
      </w:r>
      <w:r w:rsidR="008F481E" w:rsidRPr="008F481E">
        <w:rPr>
          <w:noProof/>
        </w:rPr>
        <w:t xml:space="preserve">(Ghimire </w:t>
      </w:r>
      <w:r w:rsidR="008F481E" w:rsidRPr="008F481E">
        <w:rPr>
          <w:i/>
          <w:noProof/>
        </w:rPr>
        <w:t>et al.</w:t>
      </w:r>
      <w:r w:rsidR="008F481E" w:rsidRPr="008F481E">
        <w:rPr>
          <w:noProof/>
        </w:rPr>
        <w:t>, 2017)</w:t>
      </w:r>
      <w:r w:rsidR="008F481E">
        <w:fldChar w:fldCharType="end"/>
      </w:r>
      <w:r w:rsidR="008F481E">
        <w:t>.</w:t>
      </w:r>
    </w:p>
    <w:p w14:paraId="6168DDE3" w14:textId="77777777" w:rsidR="00BE7786" w:rsidRDefault="0008438C" w:rsidP="00934597">
      <w:pPr>
        <w:spacing w:line="480" w:lineRule="auto"/>
        <w:ind w:firstLine="720"/>
        <w:contextualSpacing/>
      </w:pPr>
      <w:commentRangeStart w:id="59"/>
      <w:r>
        <w:t xml:space="preserve">Predicting plant allocation processes across environmental gradients is difficult </w:t>
      </w:r>
      <w:r w:rsidR="00754C0C">
        <w:fldChar w:fldCharType="begin" w:fldLock="1"/>
      </w:r>
      <w:r w:rsidR="00A54421">
        <w:instrText>ADDIN CSL_CITATION {"citationItems":[{"id":"ITEM-1","itemData":{"ISSN":"1758-4469","author":[{"dropping-particle":"","family":"Franklin","given":"Oskar","non-dropping-particle":"","parse-names":false,"suffix":""},{"dropping-particle":"","family":"Johansson","given":"Jacob","non-dropping-particle":"","parse-names":false,"suffix":""},{"dropping-particle":"","family":"Dewar","given":"Roderick C","non-dropping-particle":"","parse-names":false,"suffix":""},{"dropping-particle":"","family":"Dieckmann","given":"Ulf","non-dropping-particle":"","parse-names":false,"suffix":""},{"dropping-particle":"","family":"McMurtrie","given":"Ross E","non-dropping-particle":"","parse-names":false,"suffix":""},{"dropping-particle":"","family":"Brännström","given":"Åke","non-dropping-particle":"","parse-names":false,"suffix":""},{"dropping-particle":"","family":"Dybzinski","given":"Ray","non-dropping-particle":"","parse-names":false,"suffix":""}],"container-title":"Tree Physiology","id":"ITEM-1","issue":"6","issued":{"date-parts":[["2012"]]},"page":"648-666","publisher":"Oxford University Press","title":"Modeling carbon allocation in trees: a search for principles","type":"article-journal","volume":"32"},"uris":["http://www.mendeley.com/documents/?uuid=c8e1da38-971c-436e-8c00-5ffd37bf1f5d"]}],"mendeley":{"formattedCitation":"(Franklin &lt;i&gt;et al.&lt;/i&gt;, 2012)","plainTextFormattedCitation":"(Franklin et al., 2012)","previouslyFormattedCitation":"(Franklin &lt;i&gt;et al.&lt;/i&gt;, 2012)"},"properties":{"noteIndex":0},"schema":"https://github.com/citation-style-language/schema/raw/master/csl-citation.json"}</w:instrText>
      </w:r>
      <w:r w:rsidR="00754C0C">
        <w:fldChar w:fldCharType="separate"/>
      </w:r>
      <w:r w:rsidR="00754C0C" w:rsidRPr="00754C0C">
        <w:rPr>
          <w:noProof/>
        </w:rPr>
        <w:t xml:space="preserve">(Franklin </w:t>
      </w:r>
      <w:r w:rsidR="00754C0C" w:rsidRPr="00754C0C">
        <w:rPr>
          <w:i/>
          <w:noProof/>
        </w:rPr>
        <w:t>et al.</w:t>
      </w:r>
      <w:r w:rsidR="00754C0C" w:rsidRPr="00754C0C">
        <w:rPr>
          <w:noProof/>
        </w:rPr>
        <w:t>, 2012)</w:t>
      </w:r>
      <w:r w:rsidR="00754C0C">
        <w:fldChar w:fldCharType="end"/>
      </w:r>
      <w:r w:rsidR="00A54421">
        <w:t xml:space="preserve">. Our results show that leaf allocation to photosynthesis and leaf mass per area can account for much of the variability in </w:t>
      </w:r>
      <w:proofErr w:type="spellStart"/>
      <w:r w:rsidR="00A54421">
        <w:rPr>
          <w:i/>
        </w:rPr>
        <w:t>N</w:t>
      </w:r>
      <w:r w:rsidR="00A54421">
        <w:rPr>
          <w:vertAlign w:val="subscript"/>
        </w:rPr>
        <w:t>area</w:t>
      </w:r>
      <w:proofErr w:type="spellEnd"/>
      <w:r w:rsidR="00A54421">
        <w:t xml:space="preserve">. Importantly, theoretical approaches have shown that </w:t>
      </w:r>
      <w:r w:rsidR="00A54421">
        <w:lastRenderedPageBreak/>
        <w:t xml:space="preserve">these traits can be reliably predicted from aboveground climate alone </w:t>
      </w:r>
      <w:r w:rsidR="00A54421">
        <w:fldChar w:fldCharType="begin" w:fldLock="1"/>
      </w:r>
      <w:r w:rsidR="00A54421">
        <w:instrText>ADDIN CSL_CITATION {"citationItems":[{"id":"ITEM-1","itemData":{"DOI":"10.1101/2021.02.07.430028","abstract":"The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LL.Competing Interest StatementThe authors have declared no competing interest.","author":[{"dropping-particle":"","family":"Wang","given":"Han","non-dropping-particle":"","parse-names":false,"suffix":""},{"dropping-particle":"","family":"Colin Prentice","given":"I","non-dropping-particle":"","parse-names":false,"suffix":""},{"dropping-particle":"","family":"Wright","given":"Ian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Chr.","non-dropping-particle":"","parse-names":false,"suffix":""}],"container-title":"bioRxiv","id":"ITEM-1","issued":{"date-parts":[["2021","1","1"]]},"page":"2021.02.07.430028","title":"Leaf economics explained by optimality principles","type":"article-journal"},"uris":["http://www.mendeley.com/documents/?uuid=502b7884-0f25-43f6-a27c-0d120551763c"]},{"id":"ITEM-2","itemData":{"author":[{"dropping-particle":"","family":"Smith","given":"Nicholas G.","non-dropping-particle":"","parse-names":false,"suffix":""},{"dropping-particle":"","family":"Keenan","given":"Trevor F","non-dropping-particle":"","parse-names":false,"suffix":""},{"dropping-particle":"","family":"Prentice","given":"Iain Colin","non-dropping-particle":"","parse-names":false,"suffix":""},{"dropping-particle":"","family":"Wang","given":"Han","non-dropping-particle":"","parse-names":false,"suffix":""},{"dropping-particle":"","family":"Wright","given":"Ian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non-dropping-particle":"","parse-names":false,"suffix":""},{"dropping-particle":"","family":"Domingues","given":"Tomas F","non-dropping-particle":"","parse-names":false,"suffix":""},{"dropping-particle":"","family":"Ellsworth","given":"David","non-dropping-particle":"","parse-names":false,"suffix":""},{"dropping-particle":"","family":"Guerrieri","given":"Rossella","non-dropping-particle":"","parse-names":false,"suffix":""},{"dropping-particle":"","family":"Ishida","given":"Françoise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bin","given":"Shawn","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Letters","id":"ITEM-2","issue":"3","issued":{"date-parts":[["2019"]]},"page":"506-517","title":"Global photosynthetic capacity is optimized to the environment","type":"article-journal","volume":"22"},"uris":["http://www.mendeley.com/documents/?uuid=b8f5d1ae-c01b-49eb-9716-d0aa067747ae"]},{"id":"ITEM-3","itemData":{"DOI":"10.1111/gcb.14980","ISSN":"1354-1013","abstract":"Abstract Plant respiration is an important contributor to the proposed positive global carbon-cycle feedback to climate change. However, as a major component, leaf mitochondrial (?dark?) respiration (Rd) differs among species adapted to contrasting environments and is known to acclimate to sustained changes in temperature. No accepted theory explains these phenomena or predicts its magnitude. Here we propose that the acclimation of Rd follows an optimal behaviour related to the need to maintain long-term average photosynthetic capacity (Vcmax) so that available environmental resources can be most efficiently used for photosynthesis. To test this hypothesis, we extend photosynthetic co-ordination theory to predict the acclimation of Rd to growth temperature via a link to Vcmax, and compare predictions to a global set of measurements from 112 sites spanning all terrestrial biomes. This extended co-ordination theory predicts that field-measured Rd and Vcmax accessed at growth temperature (Rd,tg and Vcmax,tg) should increase by 3.7% and 5.5% per degree increase in growth temperature. These acclimated responses to growth temperature are less steep than the corresponding instantaneous responses, which increase 8.1% and 9.9% per degree of measurement temperature for Rd and Vcmax respectively. Data-fitted responses proof indistinguishable from the values predicted by our theory, and smaller than the instantaneous responses. Theory and data are also shown to agree that the basal rates of both Rd and Vcmax assessed at 25°C (Rd,25 and Vcmax,25) decline by ~4.4% per degree increase in growth temperature. These results provide a parsimonious general theory for Rd acclimation to temperature that is simpler?and potentially more reliable?than the plant functional type-based leaf respiration schemes currently employed in most ecosystem and land-surface models.","author":[{"dropping-particle":"","family":"Wang","given":"Han","non-dropping-particle":"","parse-names":false,"suffix":""},{"dropping-particle":"","family":"Atkin","given":"Owen K","non-dropping-particle":"","parse-names":false,"suffix":""},{"dropping-particle":"","family":"Keenan","given":"Trevor F","non-dropping-particle":"","parse-names":false,"suffix":""},{"dropping-particle":"","family":"Smith","given":"Nicholas G","non-dropping-particle":"","parse-names":false,"suffix":""},{"dropping-particle":"","family":"Wright","given":"Ian J","non-dropping-particle":"","parse-names":false,"suffix":""},{"dropping-particle":"","family":"Bloomfield","given":"Keith J","non-dropping-particle":"","parse-names":false,"suffix":""},{"dropping-particle":"","family":"Kattge","given":"Jens","non-dropping-particle":"","parse-names":false,"suffix":""},{"dropping-particle":"","family":"Reich","given":"Peter B","non-dropping-particle":"","parse-names":false,"suffix":""},{"dropping-particle":"","family":"Prentice","given":"I Colin","non-dropping-particle":"","parse-names":false,"suffix":""}],"container-title":"Global Change Biology","id":"ITEM-3","issue":"4","issued":{"date-parts":[["2020","2","24"]]},"note":"doi: 10.1111/gcb.14980","page":"2573-2583","publisher":"John Wiley &amp; Sons, Ltd","title":"Acclimation of leaf respiration consistent with optimal photosynthetic capacity","type":"article-journal","volume":"26"},"uris":["http://www.mendeley.com/documents/?uuid=850f69fb-d715-4dc5-8b83-10b4e4a04088"]},{"id":"ITEM-4","itemData":{"DOI":"10.1111/gcb.15212","ISSN":"1354-1013","abstract":"Abstract The mechanisms responsible for photosynthetic acclimation are not well understood, effectively limiting predictability under future conditions. Least-cost optimality theory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photosynthetic acclimation to elevated temperature and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carboxylation under elevated CO2, limiting potential leaf-level photosynthesis under future CO2 concentrations. Altogether, our results show that acclimation to temperature and CO2 is primarily related to resource conservation at the leaf level. Under future, warmer, high CO2 conditions, plants are therefore likely to use less nutrients for leaf level photosynthesis, which may impact whole-plant to ecosystem functioning.","author":[{"dropping-particle":"","family":"Smith","given":"Nicholas G","non-dropping-particle":"","parse-names":false,"suffix":""},{"dropping-particle":"","family":"Keenan","given":"Trevor F","non-dropping-particle":"","parse-names":false,"suffix":""}],"container-title":"Global Change Biology","id":"ITEM-4","issue":"9","issued":{"date-parts":[["2020","6","11"]]},"note":"doi: 10.1111/gcb.15212","page":"5202-5216","publisher":"John Wiley &amp; Sons, Ltd","title":"Mechanisms underlying leaf photosynthetic acclimation to warming and elevated CO2 as inferred from least-cost optimality theory","type":"article-journal","volume":"26"},"uris":["http://www.mendeley.com/documents/?uuid=5a86607f-14f9-4533-9429-1147a7bffbc4"]},{"id":"ITEM-5","itemData":{"DOI":"10.5194/bg-14-481-2017","ISSN":"1726-4189","author":[{"dropping-particle":"","family":"Dong","given":"N","non-dropping-particle":"","parse-names":false,"suffix":""},{"dropping-particle":"","family":"Prentice","given":"I C","non-dropping-particle":"","parse-names":false,"suffix":""},{"dropping-particle":"","family":"Evans","given":"B J","non-dropping-particle":"","parse-names":false,"suffix":""},{"dropping-particle":"","family":"Caddy-Retalic","given":"S","non-dropping-particle":"","parse-names":false,"suffix":""},{"dropping-particle":"","family":"Lowe","given":"A J","non-dropping-particle":"","parse-names":false,"suffix":""},{"dropping-particle":"","family":"Wright","given":"I J","non-dropping-particle":"","parse-names":false,"suffix":""}],"container-title":"Biogeosciences","id":"ITEM-5","issue":"2","issued":{"date-parts":[["2017","1","30"]]},"page":"481-495","publisher":"Copernicus Publications","title":"Leaf nitrogen from first principles: field evidence for adaptive variation with climate","type":"article-journal","volume":"14"},"uris":["http://www.mendeley.com/documents/?uuid=3936e751-872b-4195-a5f6-296780b243e8"]},{"id":"ITEM-6","itemData":{"ISSN":"1461-0248","author":[{"dropping-particle":"","family":"Prentice","given":"I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Letters","id":"ITEM-6","issue":"1","issued":{"date-parts":[["2014"]]},"page":"82-91","publisher":"Wiley Online Library","title":"Balancing the costs of carbon gain and water transport: testing a new theoretical framework for plant functional ecology","type":"article-journal","volume":"17"},"uris":["http://www.mendeley.com/documents/?uuid=40a7489b-bcb4-482e-a7c1-175d4cc9ec0a"]},{"id":"ITEM-7","itemData":{"DOI":"10.1038/s41477-017-0006-8","ISSN":"2055-0278","abstract":"Gross primary production (GPP)—the uptake of carbon dioxide (CO2) by leaves, and its conversion to sugars by photosynthesis—is the basis for life on land. Earth System Models (ESMs) incorporating the interactions of land ecosystems and climate are used to predict the future of the terrestrial sink for anthropogenic CO2                                          1                . ESMs require accurate representation of GPP. However, current ESMs disagree on how GPP responds to environmental variations                           1,2                        ,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Plants","id":"ITEM-7","issue":"9","issued":{"date-parts":[["2017"]]},"page":"734-741","title":"Towards a universal model for carbon dioxide uptake by plants","type":"article-journal","volume":"3"},"uris":["http://www.mendeley.com/documents/?uuid=50af32fc-e926-4f84-94c2-8ed992430065"]}],"mendeley":{"formattedCitation":"(Prentice &lt;i&gt;et al.&lt;/i&gt;, 2014; Dong &lt;i&gt;et al.&lt;/i&gt;, 2017; Wang &lt;i&gt;et al.&lt;/i&gt;, 2017, 2020, 2021; Smith &lt;i&gt;et al.&lt;/i&gt;, 2019; Smith &amp; Keenan, 2020)","plainTextFormattedCitation":"(Prentice et al., 2014; Dong et al., 2017; Wang et al., 2017, 2020, 2021; Smith et al., 2019; Smith &amp; Keenan, 2020)","previouslyFormattedCitation":"(Prentice &lt;i&gt;et al.&lt;/i&gt;, 2014; Dong &lt;i&gt;et al.&lt;/i&gt;, 2017; Wang &lt;i&gt;et al.&lt;/i&gt;, 2017, 2020, 2021; Smith &lt;i&gt;et al.&lt;/i&gt;, 2019; Smith &amp; Keenan, 2020)"},"properties":{"noteIndex":0},"schema":"https://github.com/citation-style-language/schema/raw/master/csl-citation.json"}</w:instrText>
      </w:r>
      <w:r w:rsidR="00A54421">
        <w:fldChar w:fldCharType="separate"/>
      </w:r>
      <w:r w:rsidR="00A54421" w:rsidRPr="00A54421">
        <w:rPr>
          <w:noProof/>
        </w:rPr>
        <w:t xml:space="preserve">(Prentice </w:t>
      </w:r>
      <w:r w:rsidR="00A54421" w:rsidRPr="00A54421">
        <w:rPr>
          <w:i/>
          <w:noProof/>
        </w:rPr>
        <w:t>et al.</w:t>
      </w:r>
      <w:r w:rsidR="00A54421" w:rsidRPr="00A54421">
        <w:rPr>
          <w:noProof/>
        </w:rPr>
        <w:t xml:space="preserve">, 2014; Dong </w:t>
      </w:r>
      <w:r w:rsidR="00A54421" w:rsidRPr="00A54421">
        <w:rPr>
          <w:i/>
          <w:noProof/>
        </w:rPr>
        <w:t>et al.</w:t>
      </w:r>
      <w:r w:rsidR="00A54421" w:rsidRPr="00A54421">
        <w:rPr>
          <w:noProof/>
        </w:rPr>
        <w:t xml:space="preserve">, 2017; Wang </w:t>
      </w:r>
      <w:r w:rsidR="00A54421" w:rsidRPr="00A54421">
        <w:rPr>
          <w:i/>
          <w:noProof/>
        </w:rPr>
        <w:t>et al.</w:t>
      </w:r>
      <w:r w:rsidR="00A54421" w:rsidRPr="00A54421">
        <w:rPr>
          <w:noProof/>
        </w:rPr>
        <w:t xml:space="preserve">, 2017, 2020, 2021; Smith </w:t>
      </w:r>
      <w:r w:rsidR="00A54421" w:rsidRPr="00A54421">
        <w:rPr>
          <w:i/>
          <w:noProof/>
        </w:rPr>
        <w:t>et al.</w:t>
      </w:r>
      <w:r w:rsidR="00A54421" w:rsidRPr="00A54421">
        <w:rPr>
          <w:noProof/>
        </w:rPr>
        <w:t>, 2019; Smith &amp; Keenan, 2020)</w:t>
      </w:r>
      <w:r w:rsidR="00A54421">
        <w:fldChar w:fldCharType="end"/>
      </w:r>
      <w:r w:rsidR="00A54421">
        <w:t xml:space="preserve">. </w:t>
      </w:r>
      <w:commentRangeEnd w:id="59"/>
      <w:r w:rsidR="00415E17">
        <w:rPr>
          <w:rStyle w:val="CommentReference"/>
        </w:rPr>
        <w:commentReference w:id="59"/>
      </w:r>
      <w:r w:rsidR="00A54421">
        <w:t xml:space="preserve">However, a smaller, but non-negligible amount of </w:t>
      </w:r>
      <w:proofErr w:type="spellStart"/>
      <w:r w:rsidR="00A54421">
        <w:rPr>
          <w:i/>
        </w:rPr>
        <w:t>N</w:t>
      </w:r>
      <w:r w:rsidR="00A54421">
        <w:rPr>
          <w:vertAlign w:val="subscript"/>
        </w:rPr>
        <w:t>area</w:t>
      </w:r>
      <w:proofErr w:type="spellEnd"/>
      <w:r w:rsidR="00A54421">
        <w:t xml:space="preserve"> variability was found to be the result of soil nitrogen. Previous studies have indicated that this can reflect variation in leaf economics, with plants choosing to shift traits towards high N use as a means to save water when N availability increases </w:t>
      </w:r>
      <w:r w:rsidR="00A54421">
        <w:fldChar w:fldCharType="begin" w:fldLock="1"/>
      </w:r>
      <w:r w:rsidR="003704D1">
        <w:instrText>ADDIN CSL_CITATION {"citationItems":[{"id":"ITEM-1","itemData":{"ISSN":"1466-8238","author":[{"dropping-particle":"","family":"Maire","given":"Vincent","non-dropping-particle":"","parse-names":false,"suffix":""},{"dropping-particle":"","family":"Wright","given":"Ian J","non-dropping-particle":"","parse-names":false,"suffix":""},{"dropping-particle":"","family":"Prentice","given":"I Colin","non-dropping-particle":"","parse-names":false,"suffix":""},{"dropping-particle":"","family":"Batjes","given":"Niels H","non-dropping-particle":"","parse-names":false,"suffix":""},{"dropping-particle":"","family":"Bhaskar","given":"Radika","non-dropping-particle":"","parse-names":false,"suffix":""},{"dropping-particle":"","family":"Bodegom","given":"Peter M","non-dropping-particle":"","parse-names":false,"suffix":""},{"dropping-particle":"","family":"Cornwell","given":"Will K","non-dropping-particle":"","parse-names":false,"suffix":""},{"dropping-particle":"","family":"Ellsworth","given":"David","non-dropping-particle":"","parse-names":false,"suffix":""},{"dropping-particle":"","family":"Niinemets","given":"Ülo","non-dropping-particle":"","parse-names":false,"suffix":""},{"dropping-particle":"","family":"Ordonez","given":"Alejandro","non-dropping-particle":"","parse-names":false,"suffix":""}],"container-title":"Global Ecology and Biogeography","id":"ITEM-1","issue":"6","issued":{"date-parts":[["2015"]]},"page":"706-717","publisher":"Wiley Online Library","title":"Global effects of soil and climate on leaf photosynthetic traits and rates","type":"article-journal","volume":"24"},"uris":["http://www.mendeley.com/documents/?uuid=62bb2d4c-38fb-4467-b353-63725804a537"]},{"id":"ITEM-2","itemData":{"DOI":"10.1111/nph.16702","ISSN":"0028-646X","abstract":"Summary Photosynthetic ?least-cost? theory posits that the optimal trait combination for a given environment is that where the summed costs of photosynthetic water and nutrient acquisition/use are minimised. The effects of soil water and nutrient availability on photosynthesis should be stronger as climate-related costs for both resources increase. Two independent datasets of photosynthetic traits, Globamax (1509 species, 288 sites) and Glob13C (3645 species, 594 sites), were used to quantify biophysical and biochemical limitations of photosynthesis and the key variable Ci/Ca (CO2 drawdown during photosynthesis). Climate and soil variables were associated with both datasets. The biochemical photosynthetic capacity was higher on alkaline soils. This effect was strongest at more arid sites, where water unit-costs are presumably higher. Higher values of soil silt and depth increased Ci/Ca, likely by providing greater H2O supply, alleviating biophysical photosynthetic limitation when soil water is scarce. Climate is important in controlling the optimal balance of H2O and N costs for photosynthesis, but soil properties change these costs, both directly and indirectly. In total, soil properties modify the climate-demand driven predictions of Ci/Ca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J","non-dropping-particle":"","parse-names":false,"suffix":""},{"dropping-particle":"","family":"Han","given":"Wang","non-dropping-particle":"","parse-names":false,"suffix":""},{"dropping-particle":"","family":"Cornwell","given":"Will K","non-dropping-particle":"","parse-names":false,"suffix":""},{"dropping-particle":"","family":"Maire","given":"Vincent","non-dropping-particle":"","parse-names":false,"suffix":""}],"container-title":"New Phytologist","id":"ITEM-2","issued":{"date-parts":[["2020","5","26"]]},"note":"doi: 10.1111/nph.16702","publisher":"John Wiley &amp; Sons, Ltd","title":"When and where soil is important to modify the carbon and water economy of leaves","type":"article-journal"},"uris":["http://www.mendeley.com/documents/?uuid=4c508292-c175-4d53-9914-3fa0672e4c50"]},{"id":"ITEM-3","itemData":{"ISSN":"0003-0147","author":[{"dropping-particle":"","family":"Wright","given":"Ian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Naturalist","id":"ITEM-3","issue":"1","issued":{"date-parts":[["2003"]]},"page":"98-111","publisher":"The University of Chicago Press","title":"Least-cost input mixtures of water and nitrogen for photosynthesis","type":"article-journal","volume":"161"},"uris":["http://www.mendeley.com/documents/?uuid=2dbac1d5-ae45-4e9a-86f6-8fa0cf0578c8"]}],"mendeley":{"formattedCitation":"(Wright &lt;i&gt;et al.&lt;/i&gt;, 2003; Maire &lt;i&gt;et al.&lt;/i&gt;, 2015; Paillassa &lt;i&gt;et al.&lt;/i&gt;, 2020)","plainTextFormattedCitation":"(Wright et al., 2003; Maire et al., 2015; Paillassa et al., 2020)","previouslyFormattedCitation":"(Wright &lt;i&gt;et al.&lt;/i&gt;, 2003; Maire &lt;i&gt;et al.&lt;/i&gt;, 2015; Paillassa &lt;i&gt;et al.&lt;/i&gt;, 2020)"},"properties":{"noteIndex":0},"schema":"https://github.com/citation-style-language/schema/raw/master/csl-citation.json"}</w:instrText>
      </w:r>
      <w:r w:rsidR="00A54421">
        <w:fldChar w:fldCharType="separate"/>
      </w:r>
      <w:r w:rsidR="00A54421" w:rsidRPr="00A54421">
        <w:rPr>
          <w:noProof/>
        </w:rPr>
        <w:t xml:space="preserve">(Wright </w:t>
      </w:r>
      <w:r w:rsidR="00A54421" w:rsidRPr="00A54421">
        <w:rPr>
          <w:i/>
          <w:noProof/>
        </w:rPr>
        <w:t>et al.</w:t>
      </w:r>
      <w:r w:rsidR="00A54421" w:rsidRPr="00A54421">
        <w:rPr>
          <w:noProof/>
        </w:rPr>
        <w:t xml:space="preserve">, 2003; Maire </w:t>
      </w:r>
      <w:r w:rsidR="00A54421" w:rsidRPr="00A54421">
        <w:rPr>
          <w:i/>
          <w:noProof/>
        </w:rPr>
        <w:t>et al.</w:t>
      </w:r>
      <w:r w:rsidR="00A54421" w:rsidRPr="00A54421">
        <w:rPr>
          <w:noProof/>
        </w:rPr>
        <w:t xml:space="preserve">, 2015; Paillassa </w:t>
      </w:r>
      <w:r w:rsidR="00A54421" w:rsidRPr="00A54421">
        <w:rPr>
          <w:i/>
          <w:noProof/>
        </w:rPr>
        <w:t>et al.</w:t>
      </w:r>
      <w:r w:rsidR="00A54421" w:rsidRPr="00A54421">
        <w:rPr>
          <w:noProof/>
        </w:rPr>
        <w:t>, 2020)</w:t>
      </w:r>
      <w:r w:rsidR="00A54421">
        <w:fldChar w:fldCharType="end"/>
      </w:r>
      <w:r w:rsidR="00A54421">
        <w:t>. However, our results show that the biomass response to changing soil nitrogen plays a critical role</w:t>
      </w:r>
      <w:r w:rsidR="00A151ED">
        <w:t xml:space="preserve">. </w:t>
      </w:r>
    </w:p>
    <w:p w14:paraId="700E820C" w14:textId="1DD7F6AB" w:rsidR="0008438C" w:rsidRPr="00A54421" w:rsidRDefault="00A151ED" w:rsidP="00934597">
      <w:pPr>
        <w:spacing w:line="480" w:lineRule="auto"/>
        <w:ind w:firstLine="720"/>
        <w:contextualSpacing/>
      </w:pPr>
      <w:r>
        <w:t>Disentangling when and where plants make different allocation decisions will be critical to understand future couple</w:t>
      </w:r>
      <w:r w:rsidR="00BE7786">
        <w:t>d</w:t>
      </w:r>
      <w:r>
        <w:t xml:space="preserve"> carbon-nitrogen dynamics in terrestrial ecosystems.</w:t>
      </w:r>
      <w:r w:rsidR="00BE7786">
        <w:t xml:space="preserve"> </w:t>
      </w:r>
      <w:r w:rsidR="00BB2DE6">
        <w:t>Current ESM schemes that utilize</w:t>
      </w:r>
      <w:r w:rsidR="00F01F6F">
        <w:t xml:space="preserve"> dynamic allocation </w:t>
      </w:r>
      <w:r w:rsidR="00F01F6F">
        <w:fldChar w:fldCharType="begin" w:fldLock="1"/>
      </w:r>
      <w:r w:rsidR="00F01F6F">
        <w:instrText>ADDIN CSL_CITATION {"citationItems":[{"id":"ITEM-1","itemData":{"DOI":"10.1029/2018MS001571","ISSN":"1942-2466","abstract":"Abstract Over the past several decades, the land modeling community has recognized the importance of nutrient regulation on the global terrestrial carbon cycle. Implementations of nutrient limitation in land models are diverse, varying from applying simple empirical down-regulation of potential gross primary productivity under nutrient deficit conditions to more mechanistic treatments. In this study, we introduce a new approach to model multinutrient (nitrogen [N] and phosphorus [P]) limitations in the Energy Exascale Earth System Model (E3SM) Land Model version 1 (ELMv1-ECA). The development is grounded on (1) advances in representing multiple-consumer, multiple-nutrient competition; (2) a generic dynamic allocation scheme based on water, N, P, and light availability; (3) flexible plant CNP stoichiometry; (4) prognostic treatment of N and P constraints on several carbon cycle processes; and (5) global data sets of plant physiological traits. Through benchmarking the model against best knowledge of global plant and soil carbon pools and fluxes, we show that our implementation of nutrient constraints on the present-day carbon cycle is robust at the global scale. Compared with predecessor versions, ELMv1-ECA better predicts global-scale gross primary productivity, ecosystem respiration, leaf area index, vegetation biomass, soil carbon stocks, evapotranspiration, N2O emissions, and NO3- leaching. Factorial experiments indicate that representing the phosphorus cycle improves modeled carbon fluxes, while considering dynamic allocation improves modeled carbon stock density. We also highlight the value of using the International Land Model Benchmarking (ILAMB) package to evaluate and document performance during model development.","author":[{"dropping-particle":"","family":"Zhu","given":"Qing","non-dropping-particle":"","parse-names":false,"suffix":""},{"dropping-particle":"","family":"Riley","given":"William J","non-dropping-particle":"","parse-names":false,"suffix":""},{"dropping-particle":"","family":"Tang","given":"Jinyun","non-dropping-particle":"","parse-names":false,"suffix":""},{"dropping-particle":"","family":"Collier","given":"Nathan","non-dropping-particle":"","parse-names":false,"suffix":""},{"dropping-particle":"","family":"Hoffman","given":"Forrest M","non-dropping-particle":"","parse-names":false,"suffix":""},{"dropping-particle":"","family":"Yang","given":"Xiaojuan","non-dropping-particle":"","parse-names":false,"suffix":""},{"dropping-particle":"","family":"Bisht","given":"Gautam","non-dropping-particle":"","parse-names":false,"suffix":""}],"container-title":"Journal of Advances in Modeling Earth Systems","id":"ITEM-1","issue":"7","issued":{"date-parts":[["2019","7","1"]]},"note":"doi: 10.1029/2018MS001571","page":"2238-2258","title":"Representing Nitrogen, Phosphorus, and Carbon Interactions in the E3SM Land Model: Development and Global Benchmarking","type":"article-journal","volume":"11"},"uris":["http://www.mendeley.com/documents/?uuid=698aad81-dcab-4672-8d08-6e7015af0754"]}],"mendeley":{"formattedCitation":"(Zhu &lt;i&gt;et al.&lt;/i&gt;, 2019)","plainTextFormattedCitation":"(Zhu et al., 2019)","previouslyFormattedCitation":"(Zhu &lt;i&gt;et al.&lt;/i&gt;, 2019)"},"properties":{"noteIndex":0},"schema":"https://github.com/citation-style-language/schema/raw/master/csl-citation.json"}</w:instrText>
      </w:r>
      <w:r w:rsidR="00F01F6F">
        <w:fldChar w:fldCharType="separate"/>
      </w:r>
      <w:r w:rsidR="00F01F6F" w:rsidRPr="00F01F6F">
        <w:rPr>
          <w:noProof/>
        </w:rPr>
        <w:t xml:space="preserve">(Zhu </w:t>
      </w:r>
      <w:r w:rsidR="00F01F6F" w:rsidRPr="00F01F6F">
        <w:rPr>
          <w:i/>
          <w:noProof/>
        </w:rPr>
        <w:t>et al.</w:t>
      </w:r>
      <w:r w:rsidR="00F01F6F" w:rsidRPr="00F01F6F">
        <w:rPr>
          <w:noProof/>
        </w:rPr>
        <w:t>, 2019)</w:t>
      </w:r>
      <w:r w:rsidR="00F01F6F">
        <w:fldChar w:fldCharType="end"/>
      </w:r>
      <w:r w:rsidR="00F01F6F">
        <w:t xml:space="preserve"> or even</w:t>
      </w:r>
      <w:r w:rsidR="00BB2DE6">
        <w:t xml:space="preserve"> </w:t>
      </w:r>
      <w:r w:rsidR="00F01F6F">
        <w:t xml:space="preserve">optimization approaches </w:t>
      </w:r>
      <w:r w:rsidR="00F01F6F">
        <w:fldChar w:fldCharType="begin" w:fldLock="1"/>
      </w:r>
      <w:r w:rsidR="00D47B46">
        <w:instrText>ADDIN CSL_CITATION {"citationItems":[{"id":"ITEM-1","itemData":{"DOI":"10.1038/s41477-020-0655-x","ISSN":"2055-0278","abstract":"Plants and vegetation play a critical—but largely unpredictable—role in global environmental changes due to the multitude of contributing processes at widely different spatial and temporal scales. In this Perspective, we explore approaches to master this complexity and improve our ability to predict vegetation dynamics by explicitly taking account of principles that constrain plant and ecosystem behaviour: natural selection, self-organization and entropy maximization. These ideas are increasingly being used in vegetation models, but we argue that their full potential has yet to be realized. We demonstrate the power of natural selection-based optimality principles to predict photosynthetic and carbon allocation responses to multiple environmental drivers, as well as how individual plasticity leads to the predictable self-organization of forest canopies. We show how models of natural selection acting on a few key traits can generate realistic plant communities and how entropy maximization can identify the most probable outcomes of community dynamics in space- and time-varying environments. Finally, we present a roadmap indicating how these principles could be combined in a new generation of models with stronger theoretical foundations and an improved capacity to predict complex vegetation responses to environmental change.","author":[{"dropping-particle":"","family":"Franklin","given":"Oskar","non-dropping-particle":"","parse-names":false,"suffix":""},{"dropping-particle":"","family":"Harrison","given":"Sandy P","non-dropping-particle":"","parse-names":false,"suffix":""},{"dropping-particle":"","family":"Dewar","given":"Roderick","non-dropping-particle":"","parse-names":false,"suffix":""},{"dropping-particle":"","family":"Farrior","given":"Caroline E","non-dropping-particle":"","parse-names":false,"suffix":""},{"dropping-particle":"","family":"Brännström","given":"Åke","non-dropping-particle":"","parse-names":false,"suffix":""},{"dropping-particle":"","family":"Dieckmann","given":"Ulf","non-dropping-particle":"","parse-names":false,"suffix":""},{"dropping-particle":"","family":"Pietsch","given":"Stephan","non-dropping-particle":"","parse-names":false,"suffix":""},{"dropping-particle":"","family":"Falster","given":"Daniel","non-dropping-particle":"","parse-names":false,"suffix":""},{"dropping-particle":"","family":"Cramer","given":"Wolfgang","non-dropping-particle":"","parse-names":false,"suffix":""},{"dropping-particle":"","family":"Loreau","given":"Michel","non-dropping-particle":"","parse-names":false,"suffix":""},{"dropping-particle":"","family":"Wang","given":"Han","non-dropping-particle":"","parse-names":false,"suffix":""},{"dropping-particle":"","family":"Mäkelä","given":"Annikki","non-dropping-particle":"","parse-names":false,"suffix":""},{"dropping-particle":"","family":"Rebel","given":"Karin T","non-dropping-particle":"","parse-names":false,"suffix":""},{"dropping-particle":"","family":"Meron","given":"Ehud","non-dropping-particle":"","parse-names":false,"suffix":""},{"dropping-particle":"","family":"Schymanski","given":"Stanislaus J","non-dropping-particle":"","parse-names":false,"suffix":""},{"dropping-particle":"","family":"Rovenskaya","given":"Elena","non-dropping-particle":"","parse-names":false,"suffix":""},{"dropping-particle":"","family":"Stocker","given":"Benjamin D","non-dropping-particle":"","parse-names":false,"suffix":""},{"dropping-particle":"","family":"Zaehle","given":"Sönke","non-dropping-particle":"","parse-names":false,"suffix":""},{"dropping-particle":"","family":"Manzoni","given":"Stefano","non-dropping-particle":"","parse-names":false,"suffix":""},{"dropping-particle":"","family":"Oijen","given":"Marcel","non-dropping-particle":"van","parse-names":false,"suffix":""},{"dropping-particle":"","family":"Wright","given":"Ian J","non-dropping-particle":"","parse-names":false,"suffix":""},{"dropping-particle":"","family":"Ciais","given":"Philippe","non-dropping-particle":"","parse-names":false,"suffix":""},{"dropping-particle":"","family":"Bodegom","given":"Peter M","non-dropping-particle":"van","parse-names":false,"suffix":""},{"dropping-particle":"","family":"Peñuelas","given":"Josep","non-dropping-particle":"","parse-names":false,"suffix":""},{"dropping-particle":"","family":"Hofhansl","given":"Florian","non-dropping-particle":"","parse-names":false,"suffix":""},{"dropping-particle":"","family":"Terrer","given":"Cesar","non-dropping-particle":"","parse-names":false,"suffix":""},{"dropping-particle":"","family":"Soudzilovskaia","given":"Nadejda A","non-dropping-particle":"","parse-names":false,"suffix":""},{"dropping-particle":"","family":"Midgley","given":"Guy","non-dropping-particle":"","parse-names":false,"suffix":""},{"dropping-particle":"","family":"Prentice","given":"I Colin","non-dropping-particle":"","parse-names":false,"suffix":""}],"container-title":"Nature Plants","id":"ITEM-1","issued":{"date-parts":[["2020"]]},"page":"444-453","title":"Organizing principles for vegetation dynamics","type":"article-journal","volume":"6"},"uris":["http://www.mendeley.com/documents/?uuid=1436bcb7-0582-4592-a96c-9c01a52c88d7"]}],"mendeley":{"formattedCitation":"(Franklin &lt;i&gt;et al.&lt;/i&gt;, 2020)","plainTextFormattedCitation":"(Franklin et al., 2020)","previouslyFormattedCitation":"(Franklin &lt;i&gt;et al.&lt;/i&gt;, 2020)"},"properties":{"noteIndex":0},"schema":"https://github.com/citation-style-language/schema/raw/master/csl-citation.json"}</w:instrText>
      </w:r>
      <w:r w:rsidR="00F01F6F">
        <w:fldChar w:fldCharType="separate"/>
      </w:r>
      <w:r w:rsidR="00F01F6F" w:rsidRPr="00F01F6F">
        <w:rPr>
          <w:noProof/>
        </w:rPr>
        <w:t xml:space="preserve">(Franklin </w:t>
      </w:r>
      <w:r w:rsidR="00F01F6F" w:rsidRPr="00F01F6F">
        <w:rPr>
          <w:i/>
          <w:noProof/>
        </w:rPr>
        <w:t>et al.</w:t>
      </w:r>
      <w:r w:rsidR="00F01F6F" w:rsidRPr="00F01F6F">
        <w:rPr>
          <w:noProof/>
        </w:rPr>
        <w:t>, 2020)</w:t>
      </w:r>
      <w:r w:rsidR="00F01F6F">
        <w:fldChar w:fldCharType="end"/>
      </w:r>
      <w:r w:rsidR="00F01F6F">
        <w:t xml:space="preserve"> are good first steps for reliably predicting future responses. </w:t>
      </w:r>
      <w:r w:rsidR="000E40F2">
        <w:t xml:space="preserve">However, more data to test the governing assumptions in these models across space and time is needed for model evaluation and parameterization. Our study shows that this includes coupled whole-plant and leaf trait data. </w:t>
      </w:r>
    </w:p>
    <w:p w14:paraId="53F66918" w14:textId="77777777" w:rsidR="00096AFD" w:rsidRDefault="00096AFD" w:rsidP="000D0F58">
      <w:pPr>
        <w:spacing w:line="480" w:lineRule="auto"/>
        <w:ind w:firstLine="720"/>
        <w:contextualSpacing/>
      </w:pPr>
    </w:p>
    <w:p w14:paraId="630E73B1" w14:textId="301A7178" w:rsidR="009A5B56" w:rsidRDefault="009A5B56" w:rsidP="00DA24C9">
      <w:pPr>
        <w:spacing w:line="480" w:lineRule="auto"/>
        <w:contextualSpacing/>
      </w:pPr>
      <w:commentRangeStart w:id="60"/>
      <w:r>
        <w:rPr>
          <w:b/>
        </w:rPr>
        <w:t>Acknowledgements</w:t>
      </w:r>
      <w:commentRangeEnd w:id="60"/>
      <w:r w:rsidR="00DD7DE1">
        <w:rPr>
          <w:rStyle w:val="CommentReference"/>
        </w:rPr>
        <w:commentReference w:id="60"/>
      </w:r>
    </w:p>
    <w:p w14:paraId="617E933C" w14:textId="4F642250" w:rsidR="009A5B56" w:rsidRPr="009A5B56" w:rsidRDefault="009A5B56" w:rsidP="00DA24C9">
      <w:pPr>
        <w:spacing w:line="480" w:lineRule="auto"/>
        <w:contextualSpacing/>
      </w:pPr>
      <w:r>
        <w:t>NGS acknowledges funding support from Texas Tech University.</w:t>
      </w:r>
    </w:p>
    <w:p w14:paraId="5500CB83" w14:textId="77777777" w:rsidR="009A5B56" w:rsidRDefault="009A5B56" w:rsidP="00DA24C9">
      <w:pPr>
        <w:spacing w:line="480" w:lineRule="auto"/>
        <w:contextualSpacing/>
      </w:pPr>
    </w:p>
    <w:p w14:paraId="29A8C292" w14:textId="7FD0D54A" w:rsidR="009A5B56" w:rsidRDefault="009A5B56" w:rsidP="00DA24C9">
      <w:pPr>
        <w:spacing w:line="480" w:lineRule="auto"/>
        <w:contextualSpacing/>
      </w:pPr>
      <w:r>
        <w:rPr>
          <w:b/>
        </w:rPr>
        <w:t>References</w:t>
      </w:r>
    </w:p>
    <w:p w14:paraId="6782FC3A" w14:textId="595945A4" w:rsidR="005A0FAA" w:rsidRPr="005A0FAA" w:rsidRDefault="009A5B56" w:rsidP="005A0FAA">
      <w:pPr>
        <w:widowControl w:val="0"/>
        <w:autoSpaceDE w:val="0"/>
        <w:autoSpaceDN w:val="0"/>
        <w:adjustRightInd w:val="0"/>
        <w:spacing w:line="480" w:lineRule="auto"/>
        <w:ind w:left="480" w:hanging="480"/>
        <w:rPr>
          <w:noProof/>
        </w:rPr>
      </w:pPr>
      <w:r>
        <w:fldChar w:fldCharType="begin" w:fldLock="1"/>
      </w:r>
      <w:r>
        <w:instrText xml:space="preserve">ADDIN Mendeley Bibliography CSL_BIBLIOGRAPHY </w:instrText>
      </w:r>
      <w:r>
        <w:fldChar w:fldCharType="separate"/>
      </w:r>
      <w:r w:rsidR="005A0FAA" w:rsidRPr="005A0FAA">
        <w:rPr>
          <w:noProof/>
        </w:rPr>
        <w:t xml:space="preserve">Adams MA, Turnbull TL, Sprent JI, Buchmann N (2016) Legumes are different: Leaf nitrogen, photosynthesis, and water use efficiency. </w:t>
      </w:r>
      <w:r w:rsidR="005A0FAA" w:rsidRPr="005A0FAA">
        <w:rPr>
          <w:i/>
          <w:iCs/>
          <w:noProof/>
        </w:rPr>
        <w:t>Proceedings of the National Academy of Sciences</w:t>
      </w:r>
      <w:r w:rsidR="005A0FAA" w:rsidRPr="005A0FAA">
        <w:rPr>
          <w:noProof/>
        </w:rPr>
        <w:t xml:space="preserve">, </w:t>
      </w:r>
      <w:r w:rsidR="005A0FAA" w:rsidRPr="005A0FAA">
        <w:rPr>
          <w:b/>
          <w:bCs/>
          <w:noProof/>
        </w:rPr>
        <w:t>113</w:t>
      </w:r>
      <w:r w:rsidR="005A0FAA" w:rsidRPr="005A0FAA">
        <w:rPr>
          <w:noProof/>
        </w:rPr>
        <w:t>, 4098 LP – 4103.</w:t>
      </w:r>
    </w:p>
    <w:p w14:paraId="2713200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Ali AA, Xu C, Rogers A et al. (2015) Global</w:t>
      </w:r>
      <w:r w:rsidRPr="005A0FAA">
        <w:rPr>
          <w:rFonts w:ascii="Cambria Math" w:hAnsi="Cambria Math" w:cs="Cambria Math"/>
          <w:noProof/>
        </w:rPr>
        <w:t>‐</w:t>
      </w:r>
      <w:r w:rsidRPr="005A0FAA">
        <w:rPr>
          <w:noProof/>
        </w:rPr>
        <w:t xml:space="preserve">scale environmental control of plant photosynthetic </w:t>
      </w:r>
      <w:r w:rsidRPr="005A0FAA">
        <w:rPr>
          <w:noProof/>
        </w:rPr>
        <w:lastRenderedPageBreak/>
        <w:t xml:space="preserve">capacity. </w:t>
      </w:r>
      <w:r w:rsidRPr="005A0FAA">
        <w:rPr>
          <w:i/>
          <w:iCs/>
          <w:noProof/>
        </w:rPr>
        <w:t>Ecological Applications</w:t>
      </w:r>
      <w:r w:rsidRPr="005A0FAA">
        <w:rPr>
          <w:noProof/>
        </w:rPr>
        <w:t xml:space="preserve">, </w:t>
      </w:r>
      <w:r w:rsidRPr="005A0FAA">
        <w:rPr>
          <w:b/>
          <w:bCs/>
          <w:noProof/>
        </w:rPr>
        <w:t>25</w:t>
      </w:r>
      <w:r w:rsidRPr="005A0FAA">
        <w:rPr>
          <w:noProof/>
        </w:rPr>
        <w:t>, 2349–2365.</w:t>
      </w:r>
    </w:p>
    <w:p w14:paraId="23C16A8A"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Bates D, Maechler M, Bolker B, Walker S (2015) Fitting Linear Mixed-Effects Models Using lme4. </w:t>
      </w:r>
      <w:r w:rsidRPr="005A0FAA">
        <w:rPr>
          <w:i/>
          <w:iCs/>
          <w:noProof/>
        </w:rPr>
        <w:t>Journal of Statistical Software</w:t>
      </w:r>
      <w:r w:rsidRPr="005A0FAA">
        <w:rPr>
          <w:noProof/>
        </w:rPr>
        <w:t xml:space="preserve">, </w:t>
      </w:r>
      <w:r w:rsidRPr="005A0FAA">
        <w:rPr>
          <w:b/>
          <w:bCs/>
          <w:noProof/>
        </w:rPr>
        <w:t>67</w:t>
      </w:r>
      <w:r w:rsidRPr="005A0FAA">
        <w:rPr>
          <w:noProof/>
        </w:rPr>
        <w:t>, 1–48.</w:t>
      </w:r>
    </w:p>
    <w:p w14:paraId="4E21057A"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Boardman NK (1977) Comparative photosynthesis of sun and shade plants. </w:t>
      </w:r>
      <w:r w:rsidRPr="005A0FAA">
        <w:rPr>
          <w:i/>
          <w:iCs/>
          <w:noProof/>
        </w:rPr>
        <w:t>Annual review of plant physiology</w:t>
      </w:r>
      <w:r w:rsidRPr="005A0FAA">
        <w:rPr>
          <w:noProof/>
        </w:rPr>
        <w:t xml:space="preserve">, </w:t>
      </w:r>
      <w:r w:rsidRPr="005A0FAA">
        <w:rPr>
          <w:b/>
          <w:bCs/>
          <w:noProof/>
        </w:rPr>
        <w:t>28</w:t>
      </w:r>
      <w:r w:rsidRPr="005A0FAA">
        <w:rPr>
          <w:noProof/>
        </w:rPr>
        <w:t>, 355–377.</w:t>
      </w:r>
    </w:p>
    <w:p w14:paraId="63DBEEE3"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Boyd RA, Gandin A, Cousins AB (2015) Temperature responses of C4 photosynthesis: biochemical analysis of Rubisco, phosphoenolpyruvate carboxylase, and carbonic anhydrase in Setaria viridis. </w:t>
      </w:r>
      <w:r w:rsidRPr="005A0FAA">
        <w:rPr>
          <w:i/>
          <w:iCs/>
          <w:noProof/>
        </w:rPr>
        <w:t>Plant Physiology</w:t>
      </w:r>
      <w:r w:rsidRPr="005A0FAA">
        <w:rPr>
          <w:noProof/>
        </w:rPr>
        <w:t xml:space="preserve">, </w:t>
      </w:r>
      <w:r w:rsidRPr="005A0FAA">
        <w:rPr>
          <w:b/>
          <w:bCs/>
          <w:noProof/>
        </w:rPr>
        <w:t>169</w:t>
      </w:r>
      <w:r w:rsidRPr="005A0FAA">
        <w:rPr>
          <w:noProof/>
        </w:rPr>
        <w:t>, 1850–1861.</w:t>
      </w:r>
    </w:p>
    <w:p w14:paraId="076864F1"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Dong N, Prentice IC, Evans BJ, Caddy-Retalic S, Lowe AJ, Wright IJ (2017) Leaf nitrogen from first principles: field evidence for adaptive variation with climate. </w:t>
      </w:r>
      <w:r w:rsidRPr="005A0FAA">
        <w:rPr>
          <w:i/>
          <w:iCs/>
          <w:noProof/>
        </w:rPr>
        <w:t>Biogeosciences</w:t>
      </w:r>
      <w:r w:rsidRPr="005A0FAA">
        <w:rPr>
          <w:noProof/>
        </w:rPr>
        <w:t xml:space="preserve">, </w:t>
      </w:r>
      <w:r w:rsidRPr="005A0FAA">
        <w:rPr>
          <w:b/>
          <w:bCs/>
          <w:noProof/>
        </w:rPr>
        <w:t>14</w:t>
      </w:r>
      <w:r w:rsidRPr="005A0FAA">
        <w:rPr>
          <w:noProof/>
        </w:rPr>
        <w:t>, 481–495.</w:t>
      </w:r>
    </w:p>
    <w:p w14:paraId="4AF5294C"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Evans JR (1989) Photosynthesis and nitrogen relationships in leaves of C</w:t>
      </w:r>
      <w:r w:rsidRPr="005A0FAA">
        <w:rPr>
          <w:noProof/>
          <w:vertAlign w:val="subscript"/>
        </w:rPr>
        <w:t>3</w:t>
      </w:r>
      <w:r w:rsidRPr="005A0FAA">
        <w:rPr>
          <w:noProof/>
        </w:rPr>
        <w:t xml:space="preserve"> plants. </w:t>
      </w:r>
      <w:r w:rsidRPr="005A0FAA">
        <w:rPr>
          <w:i/>
          <w:iCs/>
          <w:noProof/>
        </w:rPr>
        <w:t>Oecologia</w:t>
      </w:r>
      <w:r w:rsidRPr="005A0FAA">
        <w:rPr>
          <w:noProof/>
        </w:rPr>
        <w:t xml:space="preserve">, </w:t>
      </w:r>
      <w:r w:rsidRPr="005A0FAA">
        <w:rPr>
          <w:b/>
          <w:bCs/>
          <w:noProof/>
        </w:rPr>
        <w:t>78</w:t>
      </w:r>
      <w:r w:rsidRPr="005A0FAA">
        <w:rPr>
          <w:noProof/>
        </w:rPr>
        <w:t>, 9–19.</w:t>
      </w:r>
    </w:p>
    <w:p w14:paraId="3A3E27D8"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Evans JR, Clarke VC (2019) The nitrogen cost of photosynthesis. </w:t>
      </w:r>
      <w:r w:rsidRPr="005A0FAA">
        <w:rPr>
          <w:i/>
          <w:iCs/>
          <w:noProof/>
        </w:rPr>
        <w:t>Journal of Experimental Botany</w:t>
      </w:r>
      <w:r w:rsidRPr="005A0FAA">
        <w:rPr>
          <w:noProof/>
        </w:rPr>
        <w:t xml:space="preserve">, </w:t>
      </w:r>
      <w:r w:rsidRPr="005A0FAA">
        <w:rPr>
          <w:b/>
          <w:bCs/>
          <w:noProof/>
        </w:rPr>
        <w:t>70</w:t>
      </w:r>
      <w:r w:rsidRPr="005A0FAA">
        <w:rPr>
          <w:noProof/>
        </w:rPr>
        <w:t>, 7–15.</w:t>
      </w:r>
    </w:p>
    <w:p w14:paraId="7D8B5E22"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Evans JR, Seemann JR (1989) The allocation of protein nitrogen in the photosynthetic apparatus: costs, consequences, and control. </w:t>
      </w:r>
      <w:r w:rsidRPr="005A0FAA">
        <w:rPr>
          <w:i/>
          <w:iCs/>
          <w:noProof/>
        </w:rPr>
        <w:t>Photosynthesis</w:t>
      </w:r>
      <w:r w:rsidRPr="005A0FAA">
        <w:rPr>
          <w:noProof/>
        </w:rPr>
        <w:t xml:space="preserve">, </w:t>
      </w:r>
      <w:r w:rsidRPr="005A0FAA">
        <w:rPr>
          <w:b/>
          <w:bCs/>
          <w:noProof/>
        </w:rPr>
        <w:t>8</w:t>
      </w:r>
      <w:r w:rsidRPr="005A0FAA">
        <w:rPr>
          <w:noProof/>
        </w:rPr>
        <w:t>, 183–205.</w:t>
      </w:r>
    </w:p>
    <w:p w14:paraId="66A7484B"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Farquhar GD, Ehleringer JR, Hubick KT (1989) Carbon Isotope Discrimination and Photosynthesis. </w:t>
      </w:r>
      <w:r w:rsidRPr="005A0FAA">
        <w:rPr>
          <w:i/>
          <w:iCs/>
          <w:noProof/>
        </w:rPr>
        <w:t>Annual Review of Plant Physiology and Plant Molecular Biology</w:t>
      </w:r>
      <w:r w:rsidRPr="005A0FAA">
        <w:rPr>
          <w:noProof/>
        </w:rPr>
        <w:t xml:space="preserve">, </w:t>
      </w:r>
      <w:r w:rsidRPr="005A0FAA">
        <w:rPr>
          <w:b/>
          <w:bCs/>
          <w:noProof/>
        </w:rPr>
        <w:t>40</w:t>
      </w:r>
      <w:r w:rsidRPr="005A0FAA">
        <w:rPr>
          <w:noProof/>
        </w:rPr>
        <w:t>, 503–537.</w:t>
      </w:r>
    </w:p>
    <w:p w14:paraId="3A8D4E85"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Fay PA, Prober SM, Harpole WS et al. (2015) Grassland productivity limited by multiple nutrients. </w:t>
      </w:r>
      <w:r w:rsidRPr="005A0FAA">
        <w:rPr>
          <w:i/>
          <w:iCs/>
          <w:noProof/>
        </w:rPr>
        <w:t>Nature Plants</w:t>
      </w:r>
      <w:r w:rsidRPr="005A0FAA">
        <w:rPr>
          <w:noProof/>
        </w:rPr>
        <w:t xml:space="preserve">, </w:t>
      </w:r>
      <w:r w:rsidRPr="005A0FAA">
        <w:rPr>
          <w:b/>
          <w:bCs/>
          <w:noProof/>
        </w:rPr>
        <w:t>1</w:t>
      </w:r>
      <w:r w:rsidRPr="005A0FAA">
        <w:rPr>
          <w:noProof/>
        </w:rPr>
        <w:t>, 15080.</w:t>
      </w:r>
    </w:p>
    <w:p w14:paraId="5A0A2606"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Firn J, McGree JM, Harvey E et al. (2019) Leaf nutrients, not specific leaf area, are consistent </w:t>
      </w:r>
      <w:r w:rsidRPr="005A0FAA">
        <w:rPr>
          <w:noProof/>
        </w:rPr>
        <w:lastRenderedPageBreak/>
        <w:t xml:space="preserve">indicators of elevated nutrient inputs. </w:t>
      </w:r>
      <w:r w:rsidRPr="005A0FAA">
        <w:rPr>
          <w:i/>
          <w:iCs/>
          <w:noProof/>
        </w:rPr>
        <w:t>Nature Ecology &amp; Evolution</w:t>
      </w:r>
      <w:r w:rsidRPr="005A0FAA">
        <w:rPr>
          <w:noProof/>
        </w:rPr>
        <w:t xml:space="preserve">, </w:t>
      </w:r>
      <w:r w:rsidRPr="005A0FAA">
        <w:rPr>
          <w:b/>
          <w:bCs/>
          <w:noProof/>
        </w:rPr>
        <w:t>3</w:t>
      </w:r>
      <w:r w:rsidRPr="005A0FAA">
        <w:rPr>
          <w:noProof/>
        </w:rPr>
        <w:t>, 400–406.</w:t>
      </w:r>
    </w:p>
    <w:p w14:paraId="526188A0"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Fox J, Weisberg S (2011) An {R} Companion to Applied Regression, Second Edition.</w:t>
      </w:r>
    </w:p>
    <w:p w14:paraId="02C330CE"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Franklin O, Johansson J, Dewar RC, Dieckmann U, McMurtrie RE, Brännström Å, Dybzinski R (2012) Modeling carbon allocation in trees: a search for principles. </w:t>
      </w:r>
      <w:r w:rsidRPr="005A0FAA">
        <w:rPr>
          <w:i/>
          <w:iCs/>
          <w:noProof/>
        </w:rPr>
        <w:t>Tree Physiology</w:t>
      </w:r>
      <w:r w:rsidRPr="005A0FAA">
        <w:rPr>
          <w:noProof/>
        </w:rPr>
        <w:t xml:space="preserve">, </w:t>
      </w:r>
      <w:r w:rsidRPr="005A0FAA">
        <w:rPr>
          <w:b/>
          <w:bCs/>
          <w:noProof/>
        </w:rPr>
        <w:t>32</w:t>
      </w:r>
      <w:r w:rsidRPr="005A0FAA">
        <w:rPr>
          <w:noProof/>
        </w:rPr>
        <w:t>, 648–666.</w:t>
      </w:r>
    </w:p>
    <w:p w14:paraId="1533F7A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Franklin O, Harrison SP, Dewar R et al. (2020) Organizing principles for vegetation dynamics. </w:t>
      </w:r>
      <w:r w:rsidRPr="005A0FAA">
        <w:rPr>
          <w:i/>
          <w:iCs/>
          <w:noProof/>
        </w:rPr>
        <w:t>Nature Plants</w:t>
      </w:r>
      <w:r w:rsidRPr="005A0FAA">
        <w:rPr>
          <w:noProof/>
        </w:rPr>
        <w:t xml:space="preserve">, </w:t>
      </w:r>
      <w:r w:rsidRPr="005A0FAA">
        <w:rPr>
          <w:b/>
          <w:bCs/>
          <w:noProof/>
        </w:rPr>
        <w:t>6</w:t>
      </w:r>
      <w:r w:rsidRPr="005A0FAA">
        <w:rPr>
          <w:noProof/>
        </w:rPr>
        <w:t>, 444–453.</w:t>
      </w:r>
    </w:p>
    <w:p w14:paraId="05B15B1B"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Galloway JN, Dentener FJ, Capone DG et al. (2004) Nitrogen Cycles: Past, Present, and Future. </w:t>
      </w:r>
      <w:r w:rsidRPr="005A0FAA">
        <w:rPr>
          <w:i/>
          <w:iCs/>
          <w:noProof/>
        </w:rPr>
        <w:t>Biogeochemistry</w:t>
      </w:r>
      <w:r w:rsidRPr="005A0FAA">
        <w:rPr>
          <w:noProof/>
        </w:rPr>
        <w:t xml:space="preserve">, </w:t>
      </w:r>
      <w:r w:rsidRPr="005A0FAA">
        <w:rPr>
          <w:b/>
          <w:bCs/>
          <w:noProof/>
        </w:rPr>
        <w:t>70</w:t>
      </w:r>
      <w:r w:rsidRPr="005A0FAA">
        <w:rPr>
          <w:noProof/>
        </w:rPr>
        <w:t>, 153–226.</w:t>
      </w:r>
    </w:p>
    <w:p w14:paraId="0000C838"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Galloway JN, Townsend AR, Erisman JW et al. (2008) Transformation of the Nitrogen Cycle: Recent Trends, Questions, and Potential Solutions. </w:t>
      </w:r>
      <w:r w:rsidRPr="005A0FAA">
        <w:rPr>
          <w:i/>
          <w:iCs/>
          <w:noProof/>
        </w:rPr>
        <w:t>Science</w:t>
      </w:r>
      <w:r w:rsidRPr="005A0FAA">
        <w:rPr>
          <w:noProof/>
        </w:rPr>
        <w:t xml:space="preserve">, </w:t>
      </w:r>
      <w:r w:rsidRPr="005A0FAA">
        <w:rPr>
          <w:b/>
          <w:bCs/>
          <w:noProof/>
        </w:rPr>
        <w:t>320</w:t>
      </w:r>
      <w:r w:rsidRPr="005A0FAA">
        <w:rPr>
          <w:noProof/>
        </w:rPr>
        <w:t>, 889–892.</w:t>
      </w:r>
    </w:p>
    <w:p w14:paraId="390DC2AB"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Ghimire B, Riley WJ, Koven CD, Kattge J, Rogers A, Reich PB, Wright IJ (2017) A global trait-based approach to estimate leaf nitrogen functional allocation from observations. </w:t>
      </w:r>
      <w:r w:rsidRPr="005A0FAA">
        <w:rPr>
          <w:i/>
          <w:iCs/>
          <w:noProof/>
        </w:rPr>
        <w:t>Ecological Applications</w:t>
      </w:r>
      <w:r w:rsidRPr="005A0FAA">
        <w:rPr>
          <w:noProof/>
        </w:rPr>
        <w:t xml:space="preserve">, </w:t>
      </w:r>
      <w:r w:rsidRPr="005A0FAA">
        <w:rPr>
          <w:b/>
          <w:bCs/>
          <w:noProof/>
        </w:rPr>
        <w:t>27</w:t>
      </w:r>
      <w:r w:rsidRPr="005A0FAA">
        <w:rPr>
          <w:noProof/>
        </w:rPr>
        <w:t>, 1421–1434.</w:t>
      </w:r>
    </w:p>
    <w:p w14:paraId="5FF1E80C"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Grömping U (2006) Relative importance for linear regression in R: the package relaimpo. </w:t>
      </w:r>
      <w:r w:rsidRPr="005A0FAA">
        <w:rPr>
          <w:i/>
          <w:iCs/>
          <w:noProof/>
        </w:rPr>
        <w:t>Journal of statistical software</w:t>
      </w:r>
      <w:r w:rsidRPr="005A0FAA">
        <w:rPr>
          <w:noProof/>
        </w:rPr>
        <w:t xml:space="preserve">, </w:t>
      </w:r>
      <w:r w:rsidRPr="005A0FAA">
        <w:rPr>
          <w:b/>
          <w:bCs/>
          <w:noProof/>
        </w:rPr>
        <w:t>17</w:t>
      </w:r>
      <w:r w:rsidRPr="005A0FAA">
        <w:rPr>
          <w:noProof/>
        </w:rPr>
        <w:t>, 1–27.</w:t>
      </w:r>
    </w:p>
    <w:p w14:paraId="5E5FF863"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Harpole WS, Sullivan LL, Lind EM et al. (2017) Out of the shadows: multiple nutrient limitations drive relationships among biomass, light and plant diversity. </w:t>
      </w:r>
      <w:r w:rsidRPr="005A0FAA">
        <w:rPr>
          <w:i/>
          <w:iCs/>
          <w:noProof/>
        </w:rPr>
        <w:t>Functional ecology</w:t>
      </w:r>
      <w:r w:rsidRPr="005A0FAA">
        <w:rPr>
          <w:noProof/>
        </w:rPr>
        <w:t xml:space="preserve">, </w:t>
      </w:r>
      <w:r w:rsidRPr="005A0FAA">
        <w:rPr>
          <w:b/>
          <w:bCs/>
          <w:noProof/>
        </w:rPr>
        <w:t>31</w:t>
      </w:r>
      <w:r w:rsidRPr="005A0FAA">
        <w:rPr>
          <w:noProof/>
        </w:rPr>
        <w:t>, 1839–1846.</w:t>
      </w:r>
    </w:p>
    <w:p w14:paraId="22C8DA9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Harris I, Jones PD, Osborn TJ, Lister DH (2014) Updated high-resolution grids of monthly climatic observations – the CRU TS3.10 Dataset. </w:t>
      </w:r>
      <w:r w:rsidRPr="005A0FAA">
        <w:rPr>
          <w:i/>
          <w:iCs/>
          <w:noProof/>
        </w:rPr>
        <w:t>International Journal of Climatology</w:t>
      </w:r>
      <w:r w:rsidRPr="005A0FAA">
        <w:rPr>
          <w:noProof/>
        </w:rPr>
        <w:t xml:space="preserve">, </w:t>
      </w:r>
      <w:r w:rsidRPr="005A0FAA">
        <w:rPr>
          <w:b/>
          <w:bCs/>
          <w:noProof/>
        </w:rPr>
        <w:t>34</w:t>
      </w:r>
      <w:r w:rsidRPr="005A0FAA">
        <w:rPr>
          <w:noProof/>
        </w:rPr>
        <w:t>, 623–642.</w:t>
      </w:r>
    </w:p>
    <w:p w14:paraId="0E777B0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Harrison MT, Edwards EJ, Farquhar GD, Nicotra AB, Evans JR (2009) Nitrogen in cell walls of </w:t>
      </w:r>
      <w:r w:rsidRPr="005A0FAA">
        <w:rPr>
          <w:noProof/>
        </w:rPr>
        <w:lastRenderedPageBreak/>
        <w:t xml:space="preserve">sclerophyllous leaves accounts for little of the variation in photosynthetic nitrogen-use efficiency. </w:t>
      </w:r>
      <w:r w:rsidRPr="005A0FAA">
        <w:rPr>
          <w:i/>
          <w:iCs/>
          <w:noProof/>
        </w:rPr>
        <w:t>Plant, Cell &amp; Environment</w:t>
      </w:r>
      <w:r w:rsidRPr="005A0FAA">
        <w:rPr>
          <w:noProof/>
        </w:rPr>
        <w:t xml:space="preserve">, </w:t>
      </w:r>
      <w:r w:rsidRPr="005A0FAA">
        <w:rPr>
          <w:b/>
          <w:bCs/>
          <w:noProof/>
        </w:rPr>
        <w:t>32</w:t>
      </w:r>
      <w:r w:rsidRPr="005A0FAA">
        <w:rPr>
          <w:noProof/>
        </w:rPr>
        <w:t>, 259–270.</w:t>
      </w:r>
    </w:p>
    <w:p w14:paraId="18B8562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Harrison SP, Cramer W, Franklin O et al. (2021) Eco-evolutionary optimality as a means to improve vegetation and land-surface models. </w:t>
      </w:r>
      <w:r w:rsidRPr="005A0FAA">
        <w:rPr>
          <w:i/>
          <w:iCs/>
          <w:noProof/>
        </w:rPr>
        <w:t>New Phytologist</w:t>
      </w:r>
      <w:r w:rsidRPr="005A0FAA">
        <w:rPr>
          <w:noProof/>
        </w:rPr>
        <w:t xml:space="preserve">, </w:t>
      </w:r>
      <w:r w:rsidRPr="005A0FAA">
        <w:rPr>
          <w:b/>
          <w:bCs/>
          <w:noProof/>
        </w:rPr>
        <w:t>n/a</w:t>
      </w:r>
      <w:r w:rsidRPr="005A0FAA">
        <w:rPr>
          <w:noProof/>
        </w:rPr>
        <w:t>.</w:t>
      </w:r>
    </w:p>
    <w:p w14:paraId="72CEB584"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Hinojo-Hinojo C, Castellanos AE, Llano-Sotelo J, Peñuelas J, Vargas R, Romo-Leon JR (2018) High Vcmax, Jmax and photosynthetic rates of Sonoran Desert species: Using nitrogen and specific leaf area traits as predictors in biochemical models. </w:t>
      </w:r>
      <w:r w:rsidRPr="005A0FAA">
        <w:rPr>
          <w:i/>
          <w:iCs/>
          <w:noProof/>
        </w:rPr>
        <w:t>Journal of Arid Environments</w:t>
      </w:r>
      <w:r w:rsidRPr="005A0FAA">
        <w:rPr>
          <w:noProof/>
        </w:rPr>
        <w:t xml:space="preserve">, </w:t>
      </w:r>
      <w:r w:rsidRPr="005A0FAA">
        <w:rPr>
          <w:b/>
          <w:bCs/>
          <w:noProof/>
        </w:rPr>
        <w:t>156</w:t>
      </w:r>
      <w:r w:rsidRPr="005A0FAA">
        <w:rPr>
          <w:noProof/>
        </w:rPr>
        <w:t>, 1–8.</w:t>
      </w:r>
    </w:p>
    <w:p w14:paraId="7F16797E"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Hungate BA, Dukes JS, Shaw MR, Luo Y, Field CB (2003) Nitrogen and Climate Change. </w:t>
      </w:r>
      <w:r w:rsidRPr="005A0FAA">
        <w:rPr>
          <w:i/>
          <w:iCs/>
          <w:noProof/>
        </w:rPr>
        <w:t>Science</w:t>
      </w:r>
      <w:r w:rsidRPr="005A0FAA">
        <w:rPr>
          <w:noProof/>
        </w:rPr>
        <w:t xml:space="preserve">, </w:t>
      </w:r>
      <w:r w:rsidRPr="005A0FAA">
        <w:rPr>
          <w:b/>
          <w:bCs/>
          <w:noProof/>
        </w:rPr>
        <w:t>302</w:t>
      </w:r>
      <w:r w:rsidRPr="005A0FAA">
        <w:rPr>
          <w:noProof/>
        </w:rPr>
        <w:t>, 1512 LP – 1513.</w:t>
      </w:r>
    </w:p>
    <w:p w14:paraId="1C3FD062"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Kattge J, Knorr W, Raddatz T, Wirth C (2009) Quantifying photosynthetic capacity and its relationship to leaf nitrogen content for global-scale terrestrial biosphere models. </w:t>
      </w:r>
      <w:r w:rsidRPr="005A0FAA">
        <w:rPr>
          <w:i/>
          <w:iCs/>
          <w:noProof/>
        </w:rPr>
        <w:t>Global Change Biol.</w:t>
      </w:r>
      <w:r w:rsidRPr="005A0FAA">
        <w:rPr>
          <w:noProof/>
        </w:rPr>
        <w:t xml:space="preserve">, </w:t>
      </w:r>
      <w:r w:rsidRPr="005A0FAA">
        <w:rPr>
          <w:b/>
          <w:bCs/>
          <w:noProof/>
        </w:rPr>
        <w:t>15</w:t>
      </w:r>
      <w:r w:rsidRPr="005A0FAA">
        <w:rPr>
          <w:noProof/>
        </w:rPr>
        <w:t>, 976.</w:t>
      </w:r>
    </w:p>
    <w:p w14:paraId="572A11F2"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LeBauer DS, Treseder KK (2008) Nitrogen limitation of net primary productivity in terrestrial ecosystems is globally distributed. </w:t>
      </w:r>
      <w:r w:rsidRPr="005A0FAA">
        <w:rPr>
          <w:i/>
          <w:iCs/>
          <w:noProof/>
        </w:rPr>
        <w:t>Ecology</w:t>
      </w:r>
      <w:r w:rsidRPr="005A0FAA">
        <w:rPr>
          <w:noProof/>
        </w:rPr>
        <w:t xml:space="preserve">, </w:t>
      </w:r>
      <w:r w:rsidRPr="005A0FAA">
        <w:rPr>
          <w:b/>
          <w:bCs/>
          <w:noProof/>
        </w:rPr>
        <w:t>89</w:t>
      </w:r>
      <w:r w:rsidRPr="005A0FAA">
        <w:rPr>
          <w:noProof/>
        </w:rPr>
        <w:t>, 371–379.</w:t>
      </w:r>
    </w:p>
    <w:p w14:paraId="03FF62A9"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Lenth R (2018) emmeans: Estimated Marginal Means, aka Least-Squares Means.</w:t>
      </w:r>
    </w:p>
    <w:p w14:paraId="77789687"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Li W, Zhang H, Huang G, Liu R, Wu H, Zhao C, McDowell NG (2020) Effects of nitrogen enrichment on tree carbon allocation: A global synthesis. </w:t>
      </w:r>
      <w:r w:rsidRPr="005A0FAA">
        <w:rPr>
          <w:i/>
          <w:iCs/>
          <w:noProof/>
        </w:rPr>
        <w:t>Global Ecology and Biogeography</w:t>
      </w:r>
      <w:r w:rsidRPr="005A0FAA">
        <w:rPr>
          <w:noProof/>
        </w:rPr>
        <w:t xml:space="preserve">, </w:t>
      </w:r>
      <w:r w:rsidRPr="005A0FAA">
        <w:rPr>
          <w:b/>
          <w:bCs/>
          <w:noProof/>
        </w:rPr>
        <w:t>29</w:t>
      </w:r>
      <w:r w:rsidRPr="005A0FAA">
        <w:rPr>
          <w:noProof/>
        </w:rPr>
        <w:t>, 573–589.</w:t>
      </w:r>
    </w:p>
    <w:p w14:paraId="6833AE87"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Liang X, Zhang T, Lu X et al. (2020) Global response patterns of plant photosynthesis to nitrogen addition: A meta</w:t>
      </w:r>
      <w:r w:rsidRPr="005A0FAA">
        <w:rPr>
          <w:rFonts w:ascii="Cambria Math" w:hAnsi="Cambria Math" w:cs="Cambria Math"/>
          <w:noProof/>
        </w:rPr>
        <w:t>‐</w:t>
      </w:r>
      <w:r w:rsidRPr="005A0FAA">
        <w:rPr>
          <w:noProof/>
        </w:rPr>
        <w:t xml:space="preserve">analysis. </w:t>
      </w:r>
      <w:r w:rsidRPr="005A0FAA">
        <w:rPr>
          <w:i/>
          <w:iCs/>
          <w:noProof/>
        </w:rPr>
        <w:t>Global Change Biology</w:t>
      </w:r>
      <w:r w:rsidRPr="005A0FAA">
        <w:rPr>
          <w:noProof/>
        </w:rPr>
        <w:t xml:space="preserve">, </w:t>
      </w:r>
      <w:r w:rsidRPr="005A0FAA">
        <w:rPr>
          <w:b/>
          <w:bCs/>
          <w:noProof/>
        </w:rPr>
        <w:t>26</w:t>
      </w:r>
      <w:r w:rsidRPr="005A0FAA">
        <w:rPr>
          <w:noProof/>
        </w:rPr>
        <w:t>, 3585–3600.</w:t>
      </w:r>
    </w:p>
    <w:p w14:paraId="21BB6A0E"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Lind EM (2016) Unified data management for distributed experiments: A model for collaborative grassroots scientific networks. </w:t>
      </w:r>
      <w:r w:rsidRPr="005A0FAA">
        <w:rPr>
          <w:i/>
          <w:iCs/>
          <w:noProof/>
        </w:rPr>
        <w:t>Ecological Informatics</w:t>
      </w:r>
      <w:r w:rsidRPr="005A0FAA">
        <w:rPr>
          <w:noProof/>
        </w:rPr>
        <w:t xml:space="preserve">, </w:t>
      </w:r>
      <w:r w:rsidRPr="005A0FAA">
        <w:rPr>
          <w:b/>
          <w:bCs/>
          <w:noProof/>
        </w:rPr>
        <w:t>36</w:t>
      </w:r>
      <w:r w:rsidRPr="005A0FAA">
        <w:rPr>
          <w:noProof/>
        </w:rPr>
        <w:t>, 231–236.</w:t>
      </w:r>
    </w:p>
    <w:p w14:paraId="2DE05BFA"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lastRenderedPageBreak/>
        <w:t xml:space="preserve">Lindeman RH, Merenda P, Gold R (1979) </w:t>
      </w:r>
      <w:r w:rsidRPr="005A0FAA">
        <w:rPr>
          <w:i/>
          <w:iCs/>
          <w:noProof/>
        </w:rPr>
        <w:t>Introduction to bivariate and multivariate analysis</w:t>
      </w:r>
      <w:r w:rsidRPr="005A0FAA">
        <w:rPr>
          <w:noProof/>
        </w:rPr>
        <w:t>. Scott Foresman &amp; Co.</w:t>
      </w:r>
    </w:p>
    <w:p w14:paraId="133544D7"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Maire V, Wright IJ, Prentice IC et al. (2015) Global effects of soil and climate on leaf photosynthetic traits and rates. </w:t>
      </w:r>
      <w:r w:rsidRPr="005A0FAA">
        <w:rPr>
          <w:i/>
          <w:iCs/>
          <w:noProof/>
        </w:rPr>
        <w:t>Global Ecology and Biogeography</w:t>
      </w:r>
      <w:r w:rsidRPr="005A0FAA">
        <w:rPr>
          <w:noProof/>
        </w:rPr>
        <w:t xml:space="preserve">, </w:t>
      </w:r>
      <w:r w:rsidRPr="005A0FAA">
        <w:rPr>
          <w:b/>
          <w:bCs/>
          <w:noProof/>
        </w:rPr>
        <w:t>24</w:t>
      </w:r>
      <w:r w:rsidRPr="005A0FAA">
        <w:rPr>
          <w:noProof/>
        </w:rPr>
        <w:t>, 706–717.</w:t>
      </w:r>
    </w:p>
    <w:p w14:paraId="7D9E965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Niinemets Ü, Tenhunen JD (1997) A model separating leaf structural and physiological effects on carbon gain along light gradients for the shade-tolerant species Acer saccharum. </w:t>
      </w:r>
      <w:r w:rsidRPr="005A0FAA">
        <w:rPr>
          <w:i/>
          <w:iCs/>
          <w:noProof/>
        </w:rPr>
        <w:t>Plant, Cell &amp; Environment</w:t>
      </w:r>
      <w:r w:rsidRPr="005A0FAA">
        <w:rPr>
          <w:noProof/>
        </w:rPr>
        <w:t xml:space="preserve">, </w:t>
      </w:r>
      <w:r w:rsidRPr="005A0FAA">
        <w:rPr>
          <w:b/>
          <w:bCs/>
          <w:noProof/>
        </w:rPr>
        <w:t>20</w:t>
      </w:r>
      <w:r w:rsidRPr="005A0FAA">
        <w:rPr>
          <w:noProof/>
        </w:rPr>
        <w:t>, 845–866.</w:t>
      </w:r>
    </w:p>
    <w:p w14:paraId="47FB58B5"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Niinemets Ü, Keenan TF, Hallik L (2015) A worldwide analysis of within-canopy variations in leaf structural, chemical and physiological traits across plant functional types. </w:t>
      </w:r>
      <w:r w:rsidRPr="005A0FAA">
        <w:rPr>
          <w:i/>
          <w:iCs/>
          <w:noProof/>
        </w:rPr>
        <w:t>New Phytologist</w:t>
      </w:r>
      <w:r w:rsidRPr="005A0FAA">
        <w:rPr>
          <w:noProof/>
        </w:rPr>
        <w:t xml:space="preserve">, </w:t>
      </w:r>
      <w:r w:rsidRPr="005A0FAA">
        <w:rPr>
          <w:b/>
          <w:bCs/>
          <w:noProof/>
        </w:rPr>
        <w:t>205</w:t>
      </w:r>
      <w:r w:rsidRPr="005A0FAA">
        <w:rPr>
          <w:noProof/>
        </w:rPr>
        <w:t>, 973–993.</w:t>
      </w:r>
    </w:p>
    <w:p w14:paraId="1086F964"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Onoda Y, Wright IJ, Evans JR et al. (2017) Physiological and structural tradeoffs underlying the leaf economics spectrum. </w:t>
      </w:r>
      <w:r w:rsidRPr="005A0FAA">
        <w:rPr>
          <w:i/>
          <w:iCs/>
          <w:noProof/>
        </w:rPr>
        <w:t>New Phytologist</w:t>
      </w:r>
      <w:r w:rsidRPr="005A0FAA">
        <w:rPr>
          <w:noProof/>
        </w:rPr>
        <w:t xml:space="preserve">, </w:t>
      </w:r>
      <w:r w:rsidRPr="005A0FAA">
        <w:rPr>
          <w:b/>
          <w:bCs/>
          <w:noProof/>
        </w:rPr>
        <w:t>241</w:t>
      </w:r>
      <w:r w:rsidRPr="005A0FAA">
        <w:rPr>
          <w:noProof/>
        </w:rPr>
        <w:t>, 1447–1463.</w:t>
      </w:r>
    </w:p>
    <w:p w14:paraId="251A1871"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Paillassa J, Wright IJ, Prentice IC et al. (2020) When and where soil is important to modify the carbon and water economy of leaves. </w:t>
      </w:r>
      <w:r w:rsidRPr="005A0FAA">
        <w:rPr>
          <w:i/>
          <w:iCs/>
          <w:noProof/>
        </w:rPr>
        <w:t>New Phytologist</w:t>
      </w:r>
      <w:r w:rsidRPr="005A0FAA">
        <w:rPr>
          <w:noProof/>
        </w:rPr>
        <w:t>.</w:t>
      </w:r>
    </w:p>
    <w:p w14:paraId="752879D8"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Peng Y, Bloomfield KJ, Prentice IC (2020) A theory of plant function helps to explain leaf-trait and productivity responses to elevation. </w:t>
      </w:r>
      <w:r w:rsidRPr="005A0FAA">
        <w:rPr>
          <w:i/>
          <w:iCs/>
          <w:noProof/>
        </w:rPr>
        <w:t>New Phytologist</w:t>
      </w:r>
      <w:r w:rsidRPr="005A0FAA">
        <w:rPr>
          <w:noProof/>
        </w:rPr>
        <w:t xml:space="preserve">, </w:t>
      </w:r>
      <w:r w:rsidRPr="005A0FAA">
        <w:rPr>
          <w:b/>
          <w:bCs/>
          <w:noProof/>
        </w:rPr>
        <w:t>226</w:t>
      </w:r>
      <w:r w:rsidRPr="005A0FAA">
        <w:rPr>
          <w:noProof/>
        </w:rPr>
        <w:t>, 1274–1284.</w:t>
      </w:r>
    </w:p>
    <w:p w14:paraId="2CD748A8"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Perkowski EA, Waring EF, Smith NG (2021) Root mass carbon costs to acquire nitrogen are determined by nitrogen and light availability in two species with different nitrogen acquisition strategies. </w:t>
      </w:r>
      <w:r w:rsidRPr="005A0FAA">
        <w:rPr>
          <w:i/>
          <w:iCs/>
          <w:noProof/>
        </w:rPr>
        <w:t>Journal of Experimental Botany</w:t>
      </w:r>
      <w:r w:rsidRPr="005A0FAA">
        <w:rPr>
          <w:noProof/>
        </w:rPr>
        <w:t>.</w:t>
      </w:r>
    </w:p>
    <w:p w14:paraId="5A0B322A"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Prentice IC, Dong N, Gleason SM, Maire V, Wright IJ (2014) Balancing the costs of carbon gain and water transport: testing a new theoretical framework for plant functional ecology. </w:t>
      </w:r>
      <w:r w:rsidRPr="005A0FAA">
        <w:rPr>
          <w:i/>
          <w:iCs/>
          <w:noProof/>
        </w:rPr>
        <w:t>Ecology Letters</w:t>
      </w:r>
      <w:r w:rsidRPr="005A0FAA">
        <w:rPr>
          <w:noProof/>
        </w:rPr>
        <w:t xml:space="preserve">, </w:t>
      </w:r>
      <w:r w:rsidRPr="005A0FAA">
        <w:rPr>
          <w:b/>
          <w:bCs/>
          <w:noProof/>
        </w:rPr>
        <w:t>17</w:t>
      </w:r>
      <w:r w:rsidRPr="005A0FAA">
        <w:rPr>
          <w:noProof/>
        </w:rPr>
        <w:t>, 82–91.</w:t>
      </w:r>
    </w:p>
    <w:p w14:paraId="7A906CF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R Core Team (2019) R: A Language and Environment for Statistical Computing.</w:t>
      </w:r>
    </w:p>
    <w:p w14:paraId="11B23028"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lastRenderedPageBreak/>
        <w:t xml:space="preserve">Rogers A, Serbin SP, Ely KS, Sloan VL, Wullschleger SD (2017) Terrestrial biosphere models underestimate photosynthetic capacity and CO2 assimilation in the Arctic. </w:t>
      </w:r>
      <w:r w:rsidRPr="005A0FAA">
        <w:rPr>
          <w:i/>
          <w:iCs/>
          <w:noProof/>
        </w:rPr>
        <w:t>New Phytologist</w:t>
      </w:r>
      <w:r w:rsidRPr="005A0FAA">
        <w:rPr>
          <w:noProof/>
        </w:rPr>
        <w:t xml:space="preserve">, </w:t>
      </w:r>
      <w:r w:rsidRPr="005A0FAA">
        <w:rPr>
          <w:b/>
          <w:bCs/>
          <w:noProof/>
        </w:rPr>
        <w:t>216</w:t>
      </w:r>
      <w:r w:rsidRPr="005A0FAA">
        <w:rPr>
          <w:noProof/>
        </w:rPr>
        <w:t>, 1090–1103.</w:t>
      </w:r>
    </w:p>
    <w:p w14:paraId="7BEE26F3"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Sage RF, Pearcy RW (1987) The nitrogen use efficiency of C3 and C4 plants: II. Leaf nitrogen effects on the gas exchange characteristics of Chenopodium album (L.) and Amaranthus retroflexus (L.). </w:t>
      </w:r>
      <w:r w:rsidRPr="005A0FAA">
        <w:rPr>
          <w:i/>
          <w:iCs/>
          <w:noProof/>
        </w:rPr>
        <w:t>Plant physiology</w:t>
      </w:r>
      <w:r w:rsidRPr="005A0FAA">
        <w:rPr>
          <w:noProof/>
        </w:rPr>
        <w:t xml:space="preserve">, </w:t>
      </w:r>
      <w:r w:rsidRPr="005A0FAA">
        <w:rPr>
          <w:b/>
          <w:bCs/>
          <w:noProof/>
        </w:rPr>
        <w:t>84</w:t>
      </w:r>
      <w:r w:rsidRPr="005A0FAA">
        <w:rPr>
          <w:noProof/>
        </w:rPr>
        <w:t>, 959–963.</w:t>
      </w:r>
    </w:p>
    <w:p w14:paraId="7A592FDC"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Scott HG, Smith NG (2021) A model of C4 photosynthetic acclimation based on least-cost optimality theory suitable for Earth System Model incorporation. </w:t>
      </w:r>
      <w:r w:rsidRPr="005A0FAA">
        <w:rPr>
          <w:i/>
          <w:iCs/>
          <w:noProof/>
        </w:rPr>
        <w:t>Earth and Space Science Open Archive ESSOAr</w:t>
      </w:r>
      <w:r w:rsidRPr="005A0FAA">
        <w:rPr>
          <w:noProof/>
        </w:rPr>
        <w:t>.</w:t>
      </w:r>
    </w:p>
    <w:p w14:paraId="4A8E073A"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Smith NG, Dukes JS (2018) Drivers of leaf carbon exchange capacity across biomes at the continental scale. </w:t>
      </w:r>
      <w:r w:rsidRPr="005A0FAA">
        <w:rPr>
          <w:i/>
          <w:iCs/>
          <w:noProof/>
        </w:rPr>
        <w:t>Ecology</w:t>
      </w:r>
      <w:r w:rsidRPr="005A0FAA">
        <w:rPr>
          <w:noProof/>
        </w:rPr>
        <w:t xml:space="preserve">, </w:t>
      </w:r>
      <w:r w:rsidRPr="005A0FAA">
        <w:rPr>
          <w:b/>
          <w:bCs/>
          <w:noProof/>
        </w:rPr>
        <w:t>99</w:t>
      </w:r>
      <w:r w:rsidRPr="005A0FAA">
        <w:rPr>
          <w:noProof/>
        </w:rPr>
        <w:t>, 1610–1620.</w:t>
      </w:r>
    </w:p>
    <w:p w14:paraId="45B82319"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Smith NG, Keenan TF (2020) Mechanisms underlying leaf photosynthetic acclimation to warming and elevated CO2 as inferred from least-cost optimality theory. </w:t>
      </w:r>
      <w:r w:rsidRPr="005A0FAA">
        <w:rPr>
          <w:i/>
          <w:iCs/>
          <w:noProof/>
        </w:rPr>
        <w:t>Global Change Biology</w:t>
      </w:r>
      <w:r w:rsidRPr="005A0FAA">
        <w:rPr>
          <w:noProof/>
        </w:rPr>
        <w:t xml:space="preserve">, </w:t>
      </w:r>
      <w:r w:rsidRPr="005A0FAA">
        <w:rPr>
          <w:b/>
          <w:bCs/>
          <w:noProof/>
        </w:rPr>
        <w:t>26</w:t>
      </w:r>
      <w:r w:rsidRPr="005A0FAA">
        <w:rPr>
          <w:noProof/>
        </w:rPr>
        <w:t>, 5202–5216.</w:t>
      </w:r>
    </w:p>
    <w:p w14:paraId="4427468E"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Smith NG, Keenan TF, Prentice IC et al. (2019) Global photosynthetic capacity is optimized to the environment. </w:t>
      </w:r>
      <w:r w:rsidRPr="005A0FAA">
        <w:rPr>
          <w:i/>
          <w:iCs/>
          <w:noProof/>
        </w:rPr>
        <w:t>Ecology Letters</w:t>
      </w:r>
      <w:r w:rsidRPr="005A0FAA">
        <w:rPr>
          <w:noProof/>
        </w:rPr>
        <w:t xml:space="preserve">, </w:t>
      </w:r>
      <w:r w:rsidRPr="005A0FAA">
        <w:rPr>
          <w:b/>
          <w:bCs/>
          <w:noProof/>
        </w:rPr>
        <w:t>22</w:t>
      </w:r>
      <w:r w:rsidRPr="005A0FAA">
        <w:rPr>
          <w:noProof/>
        </w:rPr>
        <w:t>, 506–517.</w:t>
      </w:r>
    </w:p>
    <w:p w14:paraId="31CA9293"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Terrer C, Vicca S, Stocker BD et al. (2018) Ecosystem responses to elevated CO</w:t>
      </w:r>
      <w:r w:rsidRPr="005A0FAA">
        <w:rPr>
          <w:noProof/>
          <w:vertAlign w:val="subscript"/>
        </w:rPr>
        <w:t>2</w:t>
      </w:r>
      <w:r w:rsidRPr="005A0FAA">
        <w:rPr>
          <w:noProof/>
        </w:rPr>
        <w:t xml:space="preserve"> governed by plant–soil interactions and the cost of nitrogen acquisition. </w:t>
      </w:r>
      <w:r w:rsidRPr="005A0FAA">
        <w:rPr>
          <w:i/>
          <w:iCs/>
          <w:noProof/>
        </w:rPr>
        <w:t>New Phytologist</w:t>
      </w:r>
      <w:r w:rsidRPr="005A0FAA">
        <w:rPr>
          <w:noProof/>
        </w:rPr>
        <w:t xml:space="preserve">, </w:t>
      </w:r>
      <w:r w:rsidRPr="005A0FAA">
        <w:rPr>
          <w:b/>
          <w:bCs/>
          <w:noProof/>
        </w:rPr>
        <w:t>217</w:t>
      </w:r>
      <w:r w:rsidRPr="005A0FAA">
        <w:rPr>
          <w:noProof/>
        </w:rPr>
        <w:t>, 507–522.</w:t>
      </w:r>
    </w:p>
    <w:p w14:paraId="4365D4D7"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Thomas RQ, Brookshire EN, Gerber S (2015) Nitrogen limitation on land: how can it occur in Earth system models? </w:t>
      </w:r>
      <w:r w:rsidRPr="005A0FAA">
        <w:rPr>
          <w:i/>
          <w:iCs/>
          <w:noProof/>
        </w:rPr>
        <w:t>Global change biology</w:t>
      </w:r>
      <w:r w:rsidRPr="005A0FAA">
        <w:rPr>
          <w:noProof/>
        </w:rPr>
        <w:t xml:space="preserve">, </w:t>
      </w:r>
      <w:r w:rsidRPr="005A0FAA">
        <w:rPr>
          <w:b/>
          <w:bCs/>
          <w:noProof/>
        </w:rPr>
        <w:t>21</w:t>
      </w:r>
      <w:r w:rsidRPr="005A0FAA">
        <w:rPr>
          <w:noProof/>
        </w:rPr>
        <w:t>, 1777–1793.</w:t>
      </w:r>
    </w:p>
    <w:p w14:paraId="34A301DD"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Thornton PE, Lamarque J-F, Rosenbloom NA, Mahowald NM (2007) Influence of carbon-nitrogen cycle coupling on land model response to CO2 fertilization and climate variability. </w:t>
      </w:r>
      <w:r w:rsidRPr="005A0FAA">
        <w:rPr>
          <w:i/>
          <w:iCs/>
          <w:noProof/>
        </w:rPr>
        <w:t>Global Biogeochemical Cycles</w:t>
      </w:r>
      <w:r w:rsidRPr="005A0FAA">
        <w:rPr>
          <w:noProof/>
        </w:rPr>
        <w:t xml:space="preserve">, </w:t>
      </w:r>
      <w:r w:rsidRPr="005A0FAA">
        <w:rPr>
          <w:b/>
          <w:bCs/>
          <w:noProof/>
        </w:rPr>
        <w:t>21</w:t>
      </w:r>
      <w:r w:rsidRPr="005A0FAA">
        <w:rPr>
          <w:noProof/>
        </w:rPr>
        <w:t>, GB4018.</w:t>
      </w:r>
    </w:p>
    <w:p w14:paraId="6C8B593E"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lastRenderedPageBreak/>
        <w:t xml:space="preserve">Vitousek PM, Aber JD, Howarth RW et al. (1997) Human alteration of the global nitrogen cycle: sources and consequences. </w:t>
      </w:r>
      <w:r w:rsidRPr="005A0FAA">
        <w:rPr>
          <w:i/>
          <w:iCs/>
          <w:noProof/>
        </w:rPr>
        <w:t>Ecological applications</w:t>
      </w:r>
      <w:r w:rsidRPr="005A0FAA">
        <w:rPr>
          <w:noProof/>
        </w:rPr>
        <w:t xml:space="preserve">, </w:t>
      </w:r>
      <w:r w:rsidRPr="005A0FAA">
        <w:rPr>
          <w:b/>
          <w:bCs/>
          <w:noProof/>
        </w:rPr>
        <w:t>7</w:t>
      </w:r>
      <w:r w:rsidRPr="005A0FAA">
        <w:rPr>
          <w:noProof/>
        </w:rPr>
        <w:t>, 737–750.</w:t>
      </w:r>
    </w:p>
    <w:p w14:paraId="38EB972F"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Walker AP, Beckerman AP, Gu L et al. (2014) The relationship of leaf photosynthetic traits – Vcmax and Jmax – to leaf nitrogen, leaf phosphorus, and specific leaf area: a meta-analysis and modeling study. </w:t>
      </w:r>
      <w:r w:rsidRPr="005A0FAA">
        <w:rPr>
          <w:i/>
          <w:iCs/>
          <w:noProof/>
        </w:rPr>
        <w:t>Ecology and Evolution</w:t>
      </w:r>
      <w:r w:rsidRPr="005A0FAA">
        <w:rPr>
          <w:noProof/>
        </w:rPr>
        <w:t xml:space="preserve">, </w:t>
      </w:r>
      <w:r w:rsidRPr="005A0FAA">
        <w:rPr>
          <w:b/>
          <w:bCs/>
          <w:noProof/>
        </w:rPr>
        <w:t>4</w:t>
      </w:r>
      <w:r w:rsidRPr="005A0FAA">
        <w:rPr>
          <w:noProof/>
        </w:rPr>
        <w:t>, 3218–3235.</w:t>
      </w:r>
    </w:p>
    <w:p w14:paraId="4113C30F"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Wang H, Prentice IC, Keenan TF et al. (2017) Towards a universal model for carbon dioxide uptake by plants. </w:t>
      </w:r>
      <w:r w:rsidRPr="005A0FAA">
        <w:rPr>
          <w:i/>
          <w:iCs/>
          <w:noProof/>
        </w:rPr>
        <w:t>Nature Plants</w:t>
      </w:r>
      <w:r w:rsidRPr="005A0FAA">
        <w:rPr>
          <w:noProof/>
        </w:rPr>
        <w:t xml:space="preserve">, </w:t>
      </w:r>
      <w:r w:rsidRPr="005A0FAA">
        <w:rPr>
          <w:b/>
          <w:bCs/>
          <w:noProof/>
        </w:rPr>
        <w:t>3</w:t>
      </w:r>
      <w:r w:rsidRPr="005A0FAA">
        <w:rPr>
          <w:noProof/>
        </w:rPr>
        <w:t>, 734–741.</w:t>
      </w:r>
    </w:p>
    <w:p w14:paraId="2E2F0040"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Wang H, Atkin OK, Keenan TF et al. (2020) Acclimation of leaf respiration consistent with optimal photosynthetic capacity. </w:t>
      </w:r>
      <w:r w:rsidRPr="005A0FAA">
        <w:rPr>
          <w:i/>
          <w:iCs/>
          <w:noProof/>
        </w:rPr>
        <w:t>Global Change Biology</w:t>
      </w:r>
      <w:r w:rsidRPr="005A0FAA">
        <w:rPr>
          <w:noProof/>
        </w:rPr>
        <w:t xml:space="preserve">, </w:t>
      </w:r>
      <w:r w:rsidRPr="005A0FAA">
        <w:rPr>
          <w:b/>
          <w:bCs/>
          <w:noProof/>
        </w:rPr>
        <w:t>26</w:t>
      </w:r>
      <w:r w:rsidRPr="005A0FAA">
        <w:rPr>
          <w:noProof/>
        </w:rPr>
        <w:t>, 2573–2583.</w:t>
      </w:r>
    </w:p>
    <w:p w14:paraId="5C295D02"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Wang H, Colin Prentice I, Wright IJ, Qiao S, Xu X, Kikuzawa K, Stenseth NC (2021) Leaf economics explained by optimality principles. </w:t>
      </w:r>
      <w:r w:rsidRPr="005A0FAA">
        <w:rPr>
          <w:i/>
          <w:iCs/>
          <w:noProof/>
        </w:rPr>
        <w:t>bioRxiv</w:t>
      </w:r>
      <w:r w:rsidRPr="005A0FAA">
        <w:rPr>
          <w:noProof/>
        </w:rPr>
        <w:t>, 2021.02.07.430028.</w:t>
      </w:r>
    </w:p>
    <w:p w14:paraId="39E1F3B0"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Wieder WR, Cleveland CC, Smith WK, Todd-Brown K (2015) Future productivity and carbon storage limited by terrestrial nutrient availability. </w:t>
      </w:r>
      <w:r w:rsidRPr="005A0FAA">
        <w:rPr>
          <w:i/>
          <w:iCs/>
          <w:noProof/>
        </w:rPr>
        <w:t>Nature Geoscience</w:t>
      </w:r>
      <w:r w:rsidRPr="005A0FAA">
        <w:rPr>
          <w:noProof/>
        </w:rPr>
        <w:t xml:space="preserve">, </w:t>
      </w:r>
      <w:r w:rsidRPr="005A0FAA">
        <w:rPr>
          <w:b/>
          <w:bCs/>
          <w:noProof/>
        </w:rPr>
        <w:t>8</w:t>
      </w:r>
      <w:r w:rsidRPr="005A0FAA">
        <w:rPr>
          <w:noProof/>
        </w:rPr>
        <w:t>, 441.</w:t>
      </w:r>
    </w:p>
    <w:p w14:paraId="2C4E783C"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Wieder WR, Lawrence DM, Fisher RA et al. (2019) Beyond static benchmarking: Using experimental manipulations to evaluate land model assumptions. </w:t>
      </w:r>
      <w:r w:rsidRPr="005A0FAA">
        <w:rPr>
          <w:i/>
          <w:iCs/>
          <w:noProof/>
        </w:rPr>
        <w:t>Global Biogeochemical Cycles</w:t>
      </w:r>
      <w:r w:rsidRPr="005A0FAA">
        <w:rPr>
          <w:noProof/>
        </w:rPr>
        <w:t xml:space="preserve">, </w:t>
      </w:r>
      <w:r w:rsidRPr="005A0FAA">
        <w:rPr>
          <w:b/>
          <w:bCs/>
          <w:noProof/>
        </w:rPr>
        <w:t>33</w:t>
      </w:r>
      <w:r w:rsidRPr="005A0FAA">
        <w:rPr>
          <w:noProof/>
        </w:rPr>
        <w:t>, 2018GB006141.</w:t>
      </w:r>
    </w:p>
    <w:p w14:paraId="596772B5"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Wright IJ, Reich PB, Westoby M (2003) Least-cost input mixtures of water and nitrogen for photosynthesis. </w:t>
      </w:r>
      <w:r w:rsidRPr="005A0FAA">
        <w:rPr>
          <w:i/>
          <w:iCs/>
          <w:noProof/>
        </w:rPr>
        <w:t>The American Naturalist</w:t>
      </w:r>
      <w:r w:rsidRPr="005A0FAA">
        <w:rPr>
          <w:noProof/>
        </w:rPr>
        <w:t xml:space="preserve">, </w:t>
      </w:r>
      <w:r w:rsidRPr="005A0FAA">
        <w:rPr>
          <w:b/>
          <w:bCs/>
          <w:noProof/>
        </w:rPr>
        <w:t>161</w:t>
      </w:r>
      <w:r w:rsidRPr="005A0FAA">
        <w:rPr>
          <w:noProof/>
        </w:rPr>
        <w:t>, 98–111.</w:t>
      </w:r>
    </w:p>
    <w:p w14:paraId="70A86C95"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Yuan Z, Liu W, Niu S, Wan S (2007) Plant Nitrogen Dynamics and Nitrogen-use Strategies under Altered Nitrogen Seasonality and Competition. </w:t>
      </w:r>
      <w:r w:rsidRPr="005A0FAA">
        <w:rPr>
          <w:i/>
          <w:iCs/>
          <w:noProof/>
        </w:rPr>
        <w:t>Annals of Botany</w:t>
      </w:r>
      <w:r w:rsidRPr="005A0FAA">
        <w:rPr>
          <w:noProof/>
        </w:rPr>
        <w:t xml:space="preserve">, </w:t>
      </w:r>
      <w:r w:rsidRPr="005A0FAA">
        <w:rPr>
          <w:b/>
          <w:bCs/>
          <w:noProof/>
        </w:rPr>
        <w:t>100</w:t>
      </w:r>
      <w:r w:rsidRPr="005A0FAA">
        <w:rPr>
          <w:noProof/>
        </w:rPr>
        <w:t>, 821–830.</w:t>
      </w:r>
    </w:p>
    <w:p w14:paraId="085A8060"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t xml:space="preserve">Zaehle S, Medlyn BE, De Kauwe MG et al. (2014) Evaluation of 11 terrestrial carbon–nitrogen cycle models against observations from two temperate Free-Air CO2 Enrichment studies. </w:t>
      </w:r>
      <w:r w:rsidRPr="005A0FAA">
        <w:rPr>
          <w:i/>
          <w:iCs/>
          <w:noProof/>
        </w:rPr>
        <w:t>New Phytologist</w:t>
      </w:r>
      <w:r w:rsidRPr="005A0FAA">
        <w:rPr>
          <w:noProof/>
        </w:rPr>
        <w:t xml:space="preserve">, </w:t>
      </w:r>
      <w:r w:rsidRPr="005A0FAA">
        <w:rPr>
          <w:b/>
          <w:bCs/>
          <w:noProof/>
        </w:rPr>
        <w:t>202</w:t>
      </w:r>
      <w:r w:rsidRPr="005A0FAA">
        <w:rPr>
          <w:noProof/>
        </w:rPr>
        <w:t>, 803–822.</w:t>
      </w:r>
    </w:p>
    <w:p w14:paraId="12FB9A40" w14:textId="77777777" w:rsidR="005A0FAA" w:rsidRPr="005A0FAA" w:rsidRDefault="005A0FAA" w:rsidP="005A0FAA">
      <w:pPr>
        <w:widowControl w:val="0"/>
        <w:autoSpaceDE w:val="0"/>
        <w:autoSpaceDN w:val="0"/>
        <w:adjustRightInd w:val="0"/>
        <w:spacing w:line="480" w:lineRule="auto"/>
        <w:ind w:left="480" w:hanging="480"/>
        <w:rPr>
          <w:noProof/>
        </w:rPr>
      </w:pPr>
      <w:r w:rsidRPr="005A0FAA">
        <w:rPr>
          <w:noProof/>
        </w:rPr>
        <w:lastRenderedPageBreak/>
        <w:t xml:space="preserve">Zhu Q, Riley WJ, Tang J, Collier N, Hoffman FM, Yang X, Bisht G (2019) Representing Nitrogen, Phosphorus, and Carbon Interactions in the E3SM Land Model: Development and Global Benchmarking. </w:t>
      </w:r>
      <w:r w:rsidRPr="005A0FAA">
        <w:rPr>
          <w:i/>
          <w:iCs/>
          <w:noProof/>
        </w:rPr>
        <w:t>Journal of Advances in Modeling Earth Systems</w:t>
      </w:r>
      <w:r w:rsidRPr="005A0FAA">
        <w:rPr>
          <w:noProof/>
        </w:rPr>
        <w:t xml:space="preserve">, </w:t>
      </w:r>
      <w:r w:rsidRPr="005A0FAA">
        <w:rPr>
          <w:b/>
          <w:bCs/>
          <w:noProof/>
        </w:rPr>
        <w:t>11</w:t>
      </w:r>
      <w:r w:rsidRPr="005A0FAA">
        <w:rPr>
          <w:noProof/>
        </w:rPr>
        <w:t>, 2238–2258.</w:t>
      </w:r>
    </w:p>
    <w:p w14:paraId="09938461" w14:textId="12876B06" w:rsidR="009A5B56" w:rsidRPr="009A5B56" w:rsidRDefault="009A5B56" w:rsidP="005A0FAA">
      <w:pPr>
        <w:widowControl w:val="0"/>
        <w:autoSpaceDE w:val="0"/>
        <w:autoSpaceDN w:val="0"/>
        <w:adjustRightInd w:val="0"/>
        <w:spacing w:line="480" w:lineRule="auto"/>
        <w:ind w:left="480" w:hanging="480"/>
      </w:pPr>
      <w:r>
        <w:fldChar w:fldCharType="end"/>
      </w:r>
    </w:p>
    <w:sectPr w:rsidR="009A5B56" w:rsidRPr="009A5B56" w:rsidSect="00B05AC4">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1-06-28T12:09:00Z" w:initials="NGS">
    <w:p w14:paraId="17B99683" w14:textId="5E284345" w:rsidR="003D09AF" w:rsidRDefault="003D09AF">
      <w:pPr>
        <w:pStyle w:val="CommentText"/>
      </w:pPr>
      <w:r>
        <w:rPr>
          <w:rStyle w:val="CommentReference"/>
        </w:rPr>
        <w:annotationRef/>
      </w:r>
      <w:r>
        <w:t>Please add names and affiliations</w:t>
      </w:r>
    </w:p>
  </w:comment>
  <w:comment w:id="7" w:author="Peter A Wilfahrt" w:date="2021-07-21T10:48:00Z" w:initials="PAW">
    <w:p w14:paraId="2D652C82" w14:textId="27365B20" w:rsidR="001F50DA" w:rsidRDefault="001F50DA">
      <w:pPr>
        <w:pStyle w:val="CommentText"/>
      </w:pPr>
      <w:r>
        <w:rPr>
          <w:rStyle w:val="CommentReference"/>
        </w:rPr>
        <w:annotationRef/>
      </w:r>
      <w:r>
        <w:t>Right?</w:t>
      </w:r>
    </w:p>
  </w:comment>
  <w:comment w:id="8" w:author="Peter A Wilfahrt" w:date="2021-07-21T10:49:00Z" w:initials="PAW">
    <w:p w14:paraId="4AC28289" w14:textId="7CCC9100" w:rsidR="001F50DA" w:rsidRDefault="001F50DA">
      <w:pPr>
        <w:pStyle w:val="CommentText"/>
      </w:pPr>
      <w:r>
        <w:rPr>
          <w:rStyle w:val="CommentReference"/>
        </w:rPr>
        <w:annotationRef/>
      </w:r>
      <w:r>
        <w:t xml:space="preserve">I think a sentence establishing why </w:t>
      </w:r>
      <w:proofErr w:type="spellStart"/>
      <w:r>
        <w:t>Narea</w:t>
      </w:r>
      <w:proofErr w:type="spellEnd"/>
      <w:r>
        <w:t xml:space="preserve"> is of physiological interest is needed to make this a compelling conundrum</w:t>
      </w:r>
    </w:p>
  </w:comment>
  <w:comment w:id="12" w:author="Eric Seabloom" w:date="2021-07-29T14:47:00Z" w:initials="ES">
    <w:p w14:paraId="6B530EE5" w14:textId="7A5B0ACA" w:rsidR="00F65012" w:rsidRDefault="00F65012">
      <w:pPr>
        <w:pStyle w:val="CommentText"/>
      </w:pPr>
      <w:r>
        <w:rPr>
          <w:rStyle w:val="CommentReference"/>
        </w:rPr>
        <w:annotationRef/>
      </w:r>
      <w:r>
        <w:t>Posit?</w:t>
      </w:r>
    </w:p>
  </w:comment>
  <w:comment w:id="13" w:author="Peter A Wilfahrt" w:date="2021-07-21T10:50:00Z" w:initials="PAW">
    <w:p w14:paraId="35563155" w14:textId="77777777" w:rsidR="001F50DA" w:rsidRDefault="001F50DA">
      <w:pPr>
        <w:pStyle w:val="CommentText"/>
      </w:pPr>
      <w:r>
        <w:rPr>
          <w:rStyle w:val="CommentReference"/>
        </w:rPr>
        <w:annotationRef/>
      </w:r>
      <w:r>
        <w:t>I don’t see the (direct) relevance of photosynthesis in establishing this relationship – do you mean that because photosynthesis is such a primary process that any additional N is preferentially allocated to leaves (due to Rubisco being N rich)?</w:t>
      </w:r>
    </w:p>
    <w:p w14:paraId="5B945A7D" w14:textId="77777777" w:rsidR="001F50DA" w:rsidRDefault="001F50DA">
      <w:pPr>
        <w:pStyle w:val="CommentText"/>
      </w:pPr>
    </w:p>
    <w:p w14:paraId="76F26152" w14:textId="66E2C244" w:rsidR="001F50DA" w:rsidRDefault="001F50DA">
      <w:pPr>
        <w:pStyle w:val="CommentText"/>
      </w:pPr>
      <w:proofErr w:type="spellStart"/>
      <w:r>
        <w:t>Somehting</w:t>
      </w:r>
      <w:proofErr w:type="spellEnd"/>
      <w:r>
        <w:t xml:space="preserve"> like:</w:t>
      </w:r>
    </w:p>
    <w:p w14:paraId="5F1DEF2A" w14:textId="77777777" w:rsidR="001F50DA" w:rsidRDefault="001F50DA">
      <w:pPr>
        <w:pStyle w:val="CommentText"/>
      </w:pPr>
    </w:p>
    <w:p w14:paraId="699AAB16" w14:textId="67984EE7" w:rsidR="001F50DA" w:rsidRDefault="001F50DA">
      <w:pPr>
        <w:pStyle w:val="CommentText"/>
      </w:pPr>
      <w:r>
        <w:t>These studies generally reason that this positive correlation stems from plants allocating additional N to build nitrogen-rich proteins… carboxylation thereby increasing their photosynthetic capacity.</w:t>
      </w:r>
    </w:p>
  </w:comment>
  <w:comment w:id="16" w:author="Peter A Wilfahrt" w:date="2021-07-21T10:57:00Z" w:initials="PAW">
    <w:p w14:paraId="55CE4D03" w14:textId="23C7F48D" w:rsidR="00346CD5" w:rsidRDefault="00346CD5">
      <w:pPr>
        <w:pStyle w:val="CommentText"/>
      </w:pPr>
      <w:r>
        <w:rPr>
          <w:rStyle w:val="CommentReference"/>
        </w:rPr>
        <w:annotationRef/>
      </w:r>
      <w:r>
        <w:t xml:space="preserve">This topic sentence seems dissociated from the rest of the paragraph. At least it reads like you’re shifting back to talking about N content (irrespective of area). Maybe this would help by establishing what </w:t>
      </w:r>
      <w:proofErr w:type="spellStart"/>
      <w:r>
        <w:t>Narea</w:t>
      </w:r>
      <w:proofErr w:type="spellEnd"/>
      <w:r>
        <w:t xml:space="preserve"> is and means at my earlier comment.</w:t>
      </w:r>
    </w:p>
  </w:comment>
  <w:comment w:id="17" w:author="Peter A Wilfahrt" w:date="2021-07-21T10:56:00Z" w:initials="PAW">
    <w:p w14:paraId="7EC4EF51" w14:textId="0710E98A" w:rsidR="00346CD5" w:rsidRDefault="00346CD5">
      <w:pPr>
        <w:pStyle w:val="CommentText"/>
      </w:pPr>
      <w:r>
        <w:rPr>
          <w:rStyle w:val="CommentReference"/>
        </w:rPr>
        <w:annotationRef/>
      </w:r>
      <w:r>
        <w:t>This could also benefit from a short explanation of why this relationship exists</w:t>
      </w:r>
    </w:p>
  </w:comment>
  <w:comment w:id="18" w:author="Peter A Wilfahrt" w:date="2021-07-21T10:56:00Z" w:initials="PAW">
    <w:p w14:paraId="199EEF6B" w14:textId="4C8D012D" w:rsidR="00346CD5" w:rsidRDefault="00346CD5">
      <w:pPr>
        <w:pStyle w:val="CommentText"/>
      </w:pPr>
      <w:r>
        <w:rPr>
          <w:rStyle w:val="CommentReference"/>
        </w:rPr>
        <w:annotationRef/>
      </w:r>
      <w:r>
        <w:t>…While this seems more self-evident</w:t>
      </w:r>
    </w:p>
  </w:comment>
  <w:comment w:id="22" w:author="Peter A Wilfahrt" w:date="2021-07-21T10:58:00Z" w:initials="PAW">
    <w:p w14:paraId="1C30FDF7" w14:textId="0C1DB68A" w:rsidR="00346CD5" w:rsidRDefault="00346CD5">
      <w:pPr>
        <w:pStyle w:val="CommentText"/>
      </w:pPr>
      <w:r>
        <w:rPr>
          <w:rStyle w:val="CommentReference"/>
        </w:rPr>
        <w:annotationRef/>
      </w:r>
      <w:r>
        <w:t>I think Elizabeth’s 2014 (?) paper on seeking generality is a better reference then Eric’s Ecoinformatic paper</w:t>
      </w:r>
      <w:r w:rsidR="00542D4D">
        <w:t>, which is more on databasing, here and throughout</w:t>
      </w:r>
    </w:p>
  </w:comment>
  <w:comment w:id="24" w:author="Peter A Wilfahrt" w:date="2021-07-21T13:20:00Z" w:initials="PAW">
    <w:p w14:paraId="71CA6F51" w14:textId="65075276" w:rsidR="004A62EF" w:rsidRDefault="004A62EF">
      <w:pPr>
        <w:pStyle w:val="CommentText"/>
      </w:pPr>
      <w:r>
        <w:rPr>
          <w:rStyle w:val="CommentReference"/>
        </w:rPr>
        <w:annotationRef/>
      </w:r>
      <w:r>
        <w:t xml:space="preserve">Seems potentially circular as </w:t>
      </w:r>
      <w:proofErr w:type="spellStart"/>
      <w:r>
        <w:t>Narea</w:t>
      </w:r>
      <w:proofErr w:type="spellEnd"/>
      <w:r>
        <w:t xml:space="preserve"> is a leaf trait, but I’ll read on!</w:t>
      </w:r>
    </w:p>
  </w:comment>
  <w:comment w:id="23" w:author="Eric Seabloom" w:date="2021-07-29T14:54:00Z" w:initials="ES">
    <w:p w14:paraId="2720CE5E" w14:textId="2C576DFD" w:rsidR="00DD6EFB" w:rsidRDefault="00DD6EFB">
      <w:pPr>
        <w:pStyle w:val="CommentText"/>
      </w:pPr>
      <w:r>
        <w:rPr>
          <w:rStyle w:val="CommentReference"/>
        </w:rPr>
        <w:annotationRef/>
      </w:r>
      <w:r>
        <w:t xml:space="preserve">Assess theory based predictions of the relationship between </w:t>
      </w:r>
      <w:proofErr w:type="spellStart"/>
      <w:r>
        <w:t>N_area</w:t>
      </w:r>
      <w:proofErr w:type="spellEnd"/>
      <w:r>
        <w:t>, climate, and leaf traits…</w:t>
      </w:r>
      <w:proofErr w:type="gramStart"/>
      <w:r>
        <w:t>. ?</w:t>
      </w:r>
      <w:proofErr w:type="gramEnd"/>
    </w:p>
  </w:comment>
  <w:comment w:id="25" w:author="Peter A Wilfahrt" w:date="2021-07-21T13:22:00Z" w:initials="PAW">
    <w:p w14:paraId="0EBF35A7" w14:textId="70FE253F" w:rsidR="004A62EF" w:rsidRDefault="004A62EF">
      <w:pPr>
        <w:pStyle w:val="CommentText"/>
      </w:pPr>
      <w:r>
        <w:rPr>
          <w:rStyle w:val="CommentReference"/>
        </w:rPr>
        <w:annotationRef/>
      </w:r>
      <w:r>
        <w:t>This feels a little wishy-washy for grounding the paper – can these be crystallized a bit more?</w:t>
      </w:r>
    </w:p>
  </w:comment>
  <w:comment w:id="26" w:author="Peter A Wilfahrt" w:date="2021-07-21T13:23:00Z" w:initials="PAW">
    <w:p w14:paraId="324784E4" w14:textId="77D71A72" w:rsidR="004A62EF" w:rsidRDefault="004A62EF">
      <w:pPr>
        <w:pStyle w:val="CommentText"/>
      </w:pPr>
      <w:r>
        <w:rPr>
          <w:rStyle w:val="CommentReference"/>
        </w:rPr>
        <w:annotationRef/>
      </w:r>
      <w:r>
        <w:t xml:space="preserve">Isn’t this LMA? Is this a common abbreviation in </w:t>
      </w:r>
      <w:r w:rsidR="00EA41B4">
        <w:t xml:space="preserve">the physio </w:t>
      </w:r>
      <w:r>
        <w:t>literature?</w:t>
      </w:r>
    </w:p>
  </w:comment>
  <w:comment w:id="27" w:author="Peter A Wilfahrt" w:date="2021-07-21T13:24:00Z" w:initials="PAW">
    <w:p w14:paraId="57B77637" w14:textId="69FC13DE" w:rsidR="004A62EF" w:rsidRDefault="004A62EF">
      <w:pPr>
        <w:pStyle w:val="CommentText"/>
      </w:pPr>
      <w:r>
        <w:rPr>
          <w:rStyle w:val="CommentReference"/>
        </w:rPr>
        <w:annotationRef/>
      </w:r>
      <w:r>
        <w:t>Isn’t this leaf N content (% N)?</w:t>
      </w:r>
    </w:p>
  </w:comment>
  <w:comment w:id="28" w:author="Eric Seabloom" w:date="2021-07-30T10:23:00Z" w:initials="ES">
    <w:p w14:paraId="35FD3185" w14:textId="722BD1EE" w:rsidR="00C7310E" w:rsidRDefault="00C7310E">
      <w:pPr>
        <w:pStyle w:val="CommentText"/>
      </w:pPr>
      <w:r>
        <w:rPr>
          <w:rStyle w:val="CommentReference"/>
        </w:rPr>
        <w:annotationRef/>
      </w:r>
      <w:r>
        <w:t xml:space="preserve">You could get these changes independent of biomass </w:t>
      </w:r>
      <w:proofErr w:type="gramStart"/>
      <w:r>
        <w:t>changes</w:t>
      </w:r>
      <w:proofErr w:type="gramEnd"/>
      <w:r>
        <w:t xml:space="preserve"> right? </w:t>
      </w:r>
    </w:p>
  </w:comment>
  <w:comment w:id="30" w:author="Peter A Wilfahrt" w:date="2021-07-21T14:19:00Z" w:initials="PAW">
    <w:p w14:paraId="60DDDF83" w14:textId="42D5A249" w:rsidR="00542D4D" w:rsidRDefault="00542D4D">
      <w:pPr>
        <w:pStyle w:val="CommentText"/>
      </w:pPr>
      <w:r>
        <w:rPr>
          <w:rStyle w:val="CommentReference"/>
        </w:rPr>
        <w:annotationRef/>
      </w:r>
      <w:r>
        <w:t xml:space="preserve">I don’t see a strong reason to refer to these as two separate datasets. The biomass data is paired with the </w:t>
      </w:r>
      <w:proofErr w:type="spellStart"/>
      <w:r>
        <w:t>Firn</w:t>
      </w:r>
      <w:proofErr w:type="spellEnd"/>
      <w:r>
        <w:t xml:space="preserve"> data as much as cover data ever is and I wouldn’t invite the criticism that they’re separated somehow</w:t>
      </w:r>
    </w:p>
  </w:comment>
  <w:comment w:id="31" w:author="Eric Seabloom" w:date="2021-07-30T10:25:00Z" w:initials="ES">
    <w:p w14:paraId="08D9E7EE" w14:textId="74BC9143" w:rsidR="00C7310E" w:rsidRDefault="00C7310E">
      <w:pPr>
        <w:pStyle w:val="CommentText"/>
      </w:pPr>
      <w:r>
        <w:rPr>
          <w:rStyle w:val="CommentReference"/>
        </w:rPr>
        <w:annotationRef/>
      </w:r>
      <w:r>
        <w:t xml:space="preserve">Do we need a </w:t>
      </w:r>
      <w:proofErr w:type="spellStart"/>
      <w:r>
        <w:t>precip</w:t>
      </w:r>
      <w:proofErr w:type="spellEnd"/>
      <w:r>
        <w:t xml:space="preserve"> or moisture part here? I am thinking about Mediterranean climates (</w:t>
      </w:r>
      <w:proofErr w:type="spellStart"/>
      <w:proofErr w:type="gramStart"/>
      <w:r>
        <w:t>eg</w:t>
      </w:r>
      <w:proofErr w:type="spellEnd"/>
      <w:proofErr w:type="gramEnd"/>
      <w:r>
        <w:t xml:space="preserve"> California) where there is a summer drought and the growth occurs in the winter. Maybe too complicated, but it was just a thought. </w:t>
      </w:r>
    </w:p>
  </w:comment>
  <w:comment w:id="32" w:author="Peter A Wilfahrt" w:date="2021-07-21T14:39:00Z" w:initials="PAW">
    <w:p w14:paraId="06B72F98" w14:textId="73251959" w:rsidR="0019122A" w:rsidRDefault="0019122A">
      <w:pPr>
        <w:pStyle w:val="CommentText"/>
      </w:pPr>
      <w:r>
        <w:rPr>
          <w:rStyle w:val="CommentReference"/>
        </w:rPr>
        <w:annotationRef/>
      </w:r>
      <w:r>
        <w:t>How did you deal with the large number of NAs (</w:t>
      </w:r>
      <w:proofErr w:type="gramStart"/>
      <w:r>
        <w:t>i.e.</w:t>
      </w:r>
      <w:proofErr w:type="gramEnd"/>
      <w:r>
        <w:t xml:space="preserve"> non-grasses)?</w:t>
      </w:r>
    </w:p>
  </w:comment>
  <w:comment w:id="33" w:author="Peter A Wilfahrt" w:date="2021-07-21T14:51:00Z" w:initials="PAW">
    <w:p w14:paraId="1B80009C" w14:textId="50120035" w:rsidR="0012381D" w:rsidRDefault="0012381D">
      <w:pPr>
        <w:pStyle w:val="CommentText"/>
      </w:pPr>
      <w:r>
        <w:rPr>
          <w:rStyle w:val="CommentReference"/>
        </w:rPr>
        <w:annotationRef/>
      </w:r>
      <w:r>
        <w:t>I haven’t read the paper, but is this conversion assumed to hold up across sites and after fertilization?</w:t>
      </w:r>
    </w:p>
  </w:comment>
  <w:comment w:id="35" w:author="Peter A Wilfahrt" w:date="2021-07-21T15:13:00Z" w:initials="PAW">
    <w:p w14:paraId="5C5F82A4" w14:textId="5A55653C" w:rsidR="00361AA0" w:rsidRDefault="00361AA0">
      <w:pPr>
        <w:pStyle w:val="CommentText"/>
      </w:pPr>
      <w:r>
        <w:rPr>
          <w:rStyle w:val="CommentReference"/>
        </w:rPr>
        <w:annotationRef/>
      </w:r>
      <w:r>
        <w:t>Good to mention here that this is community AGB, not species specific anymore</w:t>
      </w:r>
    </w:p>
  </w:comment>
  <w:comment w:id="34" w:author="Eric Seabloom" w:date="2021-07-30T10:30:00Z" w:initials="ES">
    <w:p w14:paraId="7A50DDEF" w14:textId="5D9FE7DA" w:rsidR="00C7310E" w:rsidRDefault="00C7310E">
      <w:pPr>
        <w:pStyle w:val="CommentText"/>
      </w:pPr>
      <w:r>
        <w:rPr>
          <w:rStyle w:val="CommentReference"/>
        </w:rPr>
        <w:annotationRef/>
      </w:r>
      <w:r>
        <w:t>Since part of this is area based, could we use the change in areal cover on a species basis?</w:t>
      </w:r>
    </w:p>
  </w:comment>
  <w:comment w:id="36" w:author="Peter A Wilfahrt" w:date="2021-07-21T14:55:00Z" w:initials="PAW">
    <w:p w14:paraId="6508D96A" w14:textId="10E3D010" w:rsidR="0012381D" w:rsidRDefault="0012381D">
      <w:pPr>
        <w:pStyle w:val="CommentText"/>
      </w:pPr>
      <w:r>
        <w:rPr>
          <w:rStyle w:val="CommentReference"/>
        </w:rPr>
        <w:annotationRef/>
      </w:r>
      <w:r>
        <w:t>I don’t follow</w:t>
      </w:r>
    </w:p>
  </w:comment>
  <w:comment w:id="39" w:author="Peter A Wilfahrt" w:date="2021-07-21T15:01:00Z" w:initials="PAW">
    <w:p w14:paraId="0FE0C2DE" w14:textId="6EADAF7B" w:rsidR="00EA41B4" w:rsidRDefault="00EA41B4">
      <w:pPr>
        <w:pStyle w:val="CommentText"/>
      </w:pPr>
      <w:r>
        <w:rPr>
          <w:rStyle w:val="CommentReference"/>
        </w:rPr>
        <w:annotationRef/>
      </w:r>
      <w:r>
        <w:t xml:space="preserve">I wonder if something like a violin plot would make the difference in </w:t>
      </w:r>
      <w:proofErr w:type="gramStart"/>
      <w:r>
        <w:t>these pop</w:t>
      </w:r>
      <w:proofErr w:type="gramEnd"/>
      <w:r>
        <w:t xml:space="preserve"> out a bit more. </w:t>
      </w:r>
    </w:p>
  </w:comment>
  <w:comment w:id="40" w:author="Eric Seabloom" w:date="2021-07-30T10:53:00Z" w:initials="ES">
    <w:p w14:paraId="0DAAE546" w14:textId="77777777" w:rsidR="00BB2D6F" w:rsidRDefault="00BB2D6F">
      <w:pPr>
        <w:pStyle w:val="CommentText"/>
      </w:pPr>
      <w:r>
        <w:rPr>
          <w:rStyle w:val="CommentReference"/>
        </w:rPr>
        <w:annotationRef/>
      </w:r>
      <w:r>
        <w:t xml:space="preserve">You might also plot the treatment effects directly from regression table, as they account for all the among site </w:t>
      </w:r>
      <w:proofErr w:type="gramStart"/>
      <w:r>
        <w:t>variance</w:t>
      </w:r>
      <w:proofErr w:type="gramEnd"/>
      <w:r>
        <w:t xml:space="preserve">. For </w:t>
      </w:r>
      <w:proofErr w:type="gramStart"/>
      <w:r>
        <w:t>example</w:t>
      </w:r>
      <w:proofErr w:type="gramEnd"/>
      <w:r>
        <w:t xml:space="preserve"> see this one from Borer et al. 2020</w:t>
      </w:r>
    </w:p>
    <w:p w14:paraId="7512E76C" w14:textId="77777777" w:rsidR="00BB2D6F" w:rsidRDefault="00BB2D6F">
      <w:pPr>
        <w:pStyle w:val="CommentText"/>
      </w:pPr>
    </w:p>
    <w:p w14:paraId="080BB196" w14:textId="010EBFFB" w:rsidR="00BB2D6F" w:rsidRDefault="00BB2D6F">
      <w:pPr>
        <w:pStyle w:val="CommentText"/>
      </w:pPr>
      <w:r w:rsidRPr="00BB2D6F">
        <w:drawing>
          <wp:inline distT="0" distB="0" distL="0" distR="0" wp14:anchorId="2DE7A9B2" wp14:editId="2B65DD45">
            <wp:extent cx="27559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55900" cy="2514600"/>
                    </a:xfrm>
                    <a:prstGeom prst="rect">
                      <a:avLst/>
                    </a:prstGeom>
                  </pic:spPr>
                </pic:pic>
              </a:graphicData>
            </a:graphic>
          </wp:inline>
        </w:drawing>
      </w:r>
    </w:p>
  </w:comment>
  <w:comment w:id="41" w:author="Eric Seabloom" w:date="2021-07-30T10:55:00Z" w:initials="ES">
    <w:p w14:paraId="5BC36D7B" w14:textId="039518EA" w:rsidR="00BB2D6F" w:rsidRDefault="00BB2D6F">
      <w:pPr>
        <w:pStyle w:val="CommentText"/>
      </w:pPr>
      <w:r>
        <w:rPr>
          <w:rStyle w:val="CommentReference"/>
        </w:rPr>
        <w:annotationRef/>
      </w:r>
      <w:r>
        <w:t>Cool display</w:t>
      </w:r>
    </w:p>
  </w:comment>
  <w:comment w:id="42" w:author="Peter A Wilfahrt" w:date="2021-07-21T15:11:00Z" w:initials="PAW">
    <w:p w14:paraId="08E26D69" w14:textId="64D0424C" w:rsidR="00361AA0" w:rsidRDefault="00361AA0">
      <w:pPr>
        <w:pStyle w:val="CommentText"/>
      </w:pPr>
      <w:r>
        <w:rPr>
          <w:rStyle w:val="CommentReference"/>
        </w:rPr>
        <w:annotationRef/>
      </w:r>
      <w:r>
        <w:t>Why is there an unexplained box, then?</w:t>
      </w:r>
    </w:p>
  </w:comment>
  <w:comment w:id="45" w:author="Peter A Wilfahrt" w:date="2021-07-21T15:08:00Z" w:initials="PAW">
    <w:p w14:paraId="4C5B2800" w14:textId="7610C49B" w:rsidR="00EA41B4" w:rsidRDefault="00EA41B4">
      <w:pPr>
        <w:pStyle w:val="CommentText"/>
      </w:pPr>
      <w:r>
        <w:rPr>
          <w:rStyle w:val="CommentReference"/>
        </w:rPr>
        <w:annotationRef/>
      </w:r>
      <w:r w:rsidR="00361AA0">
        <w:t xml:space="preserve">Since N structure and </w:t>
      </w:r>
      <w:proofErr w:type="spellStart"/>
      <w:r w:rsidR="00361AA0">
        <w:t>Narea</w:t>
      </w:r>
      <w:proofErr w:type="spellEnd"/>
      <w:r w:rsidR="00361AA0">
        <w:t xml:space="preserve"> are both derived from </w:t>
      </w:r>
      <w:proofErr w:type="spellStart"/>
      <w:r w:rsidR="00361AA0">
        <w:t>Marea</w:t>
      </w:r>
      <w:proofErr w:type="spellEnd"/>
      <w:r w:rsidR="00361AA0">
        <w:t>, I’m a little skeptical about how strong of an effect this actually is. Or rather, it seems hard to separate if this result is mathematical or biological.</w:t>
      </w:r>
    </w:p>
  </w:comment>
  <w:comment w:id="46" w:author="Eric Seabloom" w:date="2021-07-30T11:14:00Z" w:initials="ES">
    <w:p w14:paraId="38B615A9" w14:textId="77777777" w:rsidR="00B750FB" w:rsidRDefault="00B750FB">
      <w:pPr>
        <w:pStyle w:val="CommentText"/>
      </w:pPr>
      <w:r>
        <w:rPr>
          <w:rStyle w:val="CommentReference"/>
        </w:rPr>
        <w:annotationRef/>
      </w:r>
      <w:r>
        <w:t>Wouldn’t the mathematical expectation be for a negative relationship (</w:t>
      </w:r>
      <w:proofErr w:type="spellStart"/>
      <w:r>
        <w:t>eqs</w:t>
      </w:r>
      <w:proofErr w:type="spellEnd"/>
      <w:r>
        <w:t xml:space="preserve"> 1 &amp; 11)?</w:t>
      </w:r>
    </w:p>
    <w:p w14:paraId="23E24F45" w14:textId="77777777" w:rsidR="00B750FB" w:rsidRDefault="00B750FB">
      <w:pPr>
        <w:pStyle w:val="CommentText"/>
      </w:pPr>
    </w:p>
    <w:p w14:paraId="11B09F67" w14:textId="4BA58A28" w:rsidR="00B750FB" w:rsidRDefault="00B750FB">
      <w:pPr>
        <w:pStyle w:val="CommentText"/>
      </w:pPr>
      <w:r>
        <w:t>Could there be a table that summarizes the way measured variables relate to one another, so the mathematical expectations are clear?</w:t>
      </w:r>
    </w:p>
  </w:comment>
  <w:comment w:id="47" w:author="Peter A Wilfahrt" w:date="2021-07-21T15:12:00Z" w:initials="PAW">
    <w:p w14:paraId="4E07CD60" w14:textId="77777777" w:rsidR="00361AA0" w:rsidRDefault="00361AA0">
      <w:pPr>
        <w:pStyle w:val="CommentText"/>
      </w:pPr>
      <w:r>
        <w:rPr>
          <w:rStyle w:val="CommentReference"/>
        </w:rPr>
        <w:annotationRef/>
      </w:r>
      <w:r>
        <w:t xml:space="preserve">This is result is surprising, given how strongly AGB has responded to </w:t>
      </w:r>
      <w:proofErr w:type="spellStart"/>
      <w:r>
        <w:t>NutNet</w:t>
      </w:r>
      <w:proofErr w:type="spellEnd"/>
      <w:r>
        <w:t xml:space="preserve"> treatments in the past, particularly NPK together.</w:t>
      </w:r>
    </w:p>
    <w:p w14:paraId="5F616F8A" w14:textId="77777777" w:rsidR="00361AA0" w:rsidRDefault="00361AA0">
      <w:pPr>
        <w:pStyle w:val="CommentText"/>
      </w:pPr>
    </w:p>
    <w:p w14:paraId="7369EE73" w14:textId="4E9BCD9C" w:rsidR="00361AA0" w:rsidRDefault="00361AA0">
      <w:pPr>
        <w:pStyle w:val="CommentText"/>
      </w:pPr>
      <w:r>
        <w:t>Any idea on why we have such strong divergence of results here?</w:t>
      </w:r>
    </w:p>
  </w:comment>
  <w:comment w:id="48" w:author="Eric Seabloom" w:date="2021-07-30T10:57:00Z" w:initials="ES">
    <w:p w14:paraId="600F27B6" w14:textId="46736CBF" w:rsidR="00BB2D6F" w:rsidRDefault="00BB2D6F">
      <w:pPr>
        <w:pStyle w:val="CommentText"/>
      </w:pPr>
      <w:r>
        <w:rPr>
          <w:rStyle w:val="CommentReference"/>
        </w:rPr>
        <w:annotationRef/>
      </w:r>
      <w:r>
        <w:t xml:space="preserve">Isn’t this significant effect concordant with other </w:t>
      </w:r>
      <w:proofErr w:type="spellStart"/>
      <w:r>
        <w:t>NutNet</w:t>
      </w:r>
      <w:proofErr w:type="spellEnd"/>
      <w:r>
        <w:t xml:space="preserve"> work?</w:t>
      </w:r>
    </w:p>
  </w:comment>
  <w:comment w:id="49" w:author="Peter A Wilfahrt" w:date="2021-07-21T15:23:00Z" w:initials="PAW">
    <w:p w14:paraId="01355433" w14:textId="77777777" w:rsidR="00505CE2" w:rsidRDefault="00505CE2">
      <w:pPr>
        <w:pStyle w:val="CommentText"/>
      </w:pPr>
      <w:r>
        <w:rPr>
          <w:rStyle w:val="CommentReference"/>
        </w:rPr>
        <w:annotationRef/>
      </w:r>
      <w:r>
        <w:t xml:space="preserve">Oof, I get it after a reread or two, but this is a difficult sentence to parse. One way to avoid could be to reverse what’s in </w:t>
      </w:r>
      <w:proofErr w:type="spellStart"/>
      <w:r>
        <w:t>parenthetics</w:t>
      </w:r>
      <w:proofErr w:type="spellEnd"/>
      <w:r>
        <w:t>, e.g. :</w:t>
      </w:r>
    </w:p>
    <w:p w14:paraId="061696B3" w14:textId="47214F76" w:rsidR="00505CE2" w:rsidRDefault="00505CE2">
      <w:pPr>
        <w:pStyle w:val="CommentText"/>
      </w:pPr>
      <w:r>
        <w:t xml:space="preserve">There was a significant interaction between </w:t>
      </w:r>
      <w:proofErr w:type="spellStart"/>
      <w:r>
        <w:t>DELTAMarea</w:t>
      </w:r>
      <w:proofErr w:type="spellEnd"/>
      <w:r>
        <w:t xml:space="preserve"> (the response of </w:t>
      </w:r>
      <w:proofErr w:type="spellStart"/>
      <w:r>
        <w:t>Marea</w:t>
      </w:r>
      <w:proofErr w:type="spellEnd"/>
      <w:r>
        <w:t xml:space="preserve"> to added soil N) and…</w:t>
      </w:r>
    </w:p>
  </w:comment>
  <w:comment w:id="50" w:author="Peter A Wilfahrt" w:date="2021-07-21T15:28:00Z" w:initials="PAW">
    <w:p w14:paraId="59B29A02" w14:textId="7C9E05F2" w:rsidR="00505CE2" w:rsidRDefault="00505CE2">
      <w:pPr>
        <w:pStyle w:val="CommentText"/>
      </w:pPr>
      <w:r>
        <w:rPr>
          <w:rStyle w:val="CommentReference"/>
        </w:rPr>
        <w:annotationRef/>
      </w:r>
      <w:r>
        <w:t xml:space="preserve">A few </w:t>
      </w:r>
      <w:proofErr w:type="spellStart"/>
      <w:r>
        <w:t>unbolded</w:t>
      </w:r>
      <w:proofErr w:type="spellEnd"/>
      <w:r>
        <w:t xml:space="preserve"> terms in here</w:t>
      </w:r>
    </w:p>
  </w:comment>
  <w:comment w:id="51" w:author="Peter A Wilfahrt" w:date="2021-07-21T15:29:00Z" w:initials="PAW">
    <w:p w14:paraId="0C09B57D" w14:textId="77777777" w:rsidR="00505CE2" w:rsidRDefault="00505CE2">
      <w:pPr>
        <w:pStyle w:val="CommentText"/>
      </w:pPr>
      <w:r>
        <w:rPr>
          <w:rStyle w:val="CommentReference"/>
        </w:rPr>
        <w:annotationRef/>
      </w:r>
      <w:r>
        <w:t xml:space="preserve">I like this graph and think it’s a clean way to show </w:t>
      </w:r>
      <w:proofErr w:type="gramStart"/>
      <w:r>
        <w:t>the an</w:t>
      </w:r>
      <w:proofErr w:type="gramEnd"/>
      <w:r>
        <w:t xml:space="preserve"> interaction between continuous variables. </w:t>
      </w:r>
    </w:p>
    <w:p w14:paraId="36B2C987" w14:textId="77777777" w:rsidR="00505CE2" w:rsidRDefault="00505CE2">
      <w:pPr>
        <w:pStyle w:val="CommentText"/>
      </w:pPr>
    </w:p>
    <w:p w14:paraId="422A9CF4" w14:textId="77777777" w:rsidR="00505CE2" w:rsidRDefault="00505CE2">
      <w:pPr>
        <w:pStyle w:val="CommentText"/>
      </w:pPr>
      <w:r>
        <w:t>You can also check out Johnson-</w:t>
      </w:r>
      <w:proofErr w:type="spellStart"/>
      <w:r>
        <w:t>Neyman</w:t>
      </w:r>
      <w:proofErr w:type="spellEnd"/>
      <w:r>
        <w:t xml:space="preserve"> plots which are another approach to this – I think they’re more difficult to explain but have a little more clarity on where the relationship switches from 0 to positive.</w:t>
      </w:r>
    </w:p>
    <w:p w14:paraId="07AF6C8E" w14:textId="77777777" w:rsidR="00505CE2" w:rsidRDefault="00505CE2">
      <w:pPr>
        <w:pStyle w:val="CommentText"/>
      </w:pPr>
    </w:p>
    <w:p w14:paraId="33221BB2" w14:textId="7DA29DC2" w:rsidR="00505CE2" w:rsidRDefault="00505CE2">
      <w:pPr>
        <w:pStyle w:val="CommentText"/>
      </w:pPr>
      <w:r>
        <w:t xml:space="preserve">I don’t </w:t>
      </w:r>
      <w:proofErr w:type="spellStart"/>
      <w:r>
        <w:t>necesaarily</w:t>
      </w:r>
      <w:proofErr w:type="spellEnd"/>
      <w:r>
        <w:t xml:space="preserve"> think you should do this, just throwing it out there</w:t>
      </w:r>
    </w:p>
  </w:comment>
  <w:comment w:id="52" w:author="Eric Seabloom" w:date="2021-07-30T11:04:00Z" w:initials="ES">
    <w:p w14:paraId="106349C7" w14:textId="77777777" w:rsidR="00C25D53" w:rsidRDefault="00C25D53">
      <w:pPr>
        <w:pStyle w:val="CommentText"/>
      </w:pPr>
      <w:r>
        <w:rPr>
          <w:rStyle w:val="CommentReference"/>
        </w:rPr>
        <w:annotationRef/>
      </w:r>
      <w:r>
        <w:t>There is also the latitude literature, which tries to partition soil nutrient, climate, and light:</w:t>
      </w:r>
    </w:p>
    <w:p w14:paraId="57DD64FA" w14:textId="77777777" w:rsidR="00C25D53" w:rsidRDefault="00C25D53" w:rsidP="00C25D53">
      <w:pPr>
        <w:autoSpaceDE w:val="0"/>
        <w:autoSpaceDN w:val="0"/>
        <w:adjustRightInd w:val="0"/>
        <w:ind w:left="720" w:right="-720" w:hanging="720"/>
        <w:rPr>
          <w:rFonts w:ascii="Helvetica" w:hAnsi="Helvetica" w:cs="Helvetica"/>
        </w:rPr>
      </w:pPr>
      <w:r>
        <w:rPr>
          <w:rFonts w:ascii="Helvetica" w:hAnsi="Helvetica" w:cs="Helvetica"/>
        </w:rPr>
        <w:t xml:space="preserve">Borer, E. T., M. E. S. Bracken, E. W. </w:t>
      </w:r>
      <w:proofErr w:type="spellStart"/>
      <w:r>
        <w:rPr>
          <w:rFonts w:ascii="Helvetica" w:hAnsi="Helvetica" w:cs="Helvetica"/>
        </w:rPr>
        <w:t>Seabloom</w:t>
      </w:r>
      <w:proofErr w:type="spellEnd"/>
      <w:r>
        <w:rPr>
          <w:rFonts w:ascii="Helvetica" w:hAnsi="Helvetica" w:cs="Helvetica"/>
        </w:rPr>
        <w:t xml:space="preserve">, J. E. Smith, J. Cebrian, E. E. Cleland, J. J. </w:t>
      </w:r>
      <w:proofErr w:type="spellStart"/>
      <w:r>
        <w:rPr>
          <w:rFonts w:ascii="Helvetica" w:hAnsi="Helvetica" w:cs="Helvetica"/>
        </w:rPr>
        <w:t>Elser</w:t>
      </w:r>
      <w:proofErr w:type="spellEnd"/>
      <w:r>
        <w:rPr>
          <w:rFonts w:ascii="Helvetica" w:hAnsi="Helvetica" w:cs="Helvetica"/>
        </w:rPr>
        <w:t xml:space="preserve">, W. F. Fagan, D. S. Gruner, W. S. </w:t>
      </w:r>
      <w:proofErr w:type="spellStart"/>
      <w:r>
        <w:rPr>
          <w:rFonts w:ascii="Helvetica" w:hAnsi="Helvetica" w:cs="Helvetica"/>
        </w:rPr>
        <w:t>Harpole</w:t>
      </w:r>
      <w:proofErr w:type="spellEnd"/>
      <w:r>
        <w:rPr>
          <w:rFonts w:ascii="Helvetica" w:hAnsi="Helvetica" w:cs="Helvetica"/>
        </w:rPr>
        <w:t xml:space="preserve">, H. Hillebrand, A. J. </w:t>
      </w:r>
      <w:proofErr w:type="spellStart"/>
      <w:r>
        <w:rPr>
          <w:rFonts w:ascii="Helvetica" w:hAnsi="Helvetica" w:cs="Helvetica"/>
        </w:rPr>
        <w:t>Kerkhoff</w:t>
      </w:r>
      <w:proofErr w:type="spellEnd"/>
      <w:r>
        <w:rPr>
          <w:rFonts w:ascii="Helvetica" w:hAnsi="Helvetica" w:cs="Helvetica"/>
        </w:rPr>
        <w:t xml:space="preserve">, and J. T. Ngai. 2013. Global biogeography of autotroph chemistry: is insolation a driving force? Oikos </w:t>
      </w:r>
      <w:r>
        <w:rPr>
          <w:rFonts w:ascii="Helvetica" w:hAnsi="Helvetica" w:cs="Helvetica"/>
          <w:b/>
          <w:bCs/>
        </w:rPr>
        <w:t>122</w:t>
      </w:r>
      <w:r>
        <w:rPr>
          <w:rFonts w:ascii="Helvetica" w:hAnsi="Helvetica" w:cs="Helvetica"/>
        </w:rPr>
        <w:t>:1121-1130.</w:t>
      </w:r>
    </w:p>
    <w:p w14:paraId="161BAC68" w14:textId="77777777" w:rsidR="00C25D53" w:rsidRDefault="00C25D53" w:rsidP="00C25D53">
      <w:pPr>
        <w:autoSpaceDE w:val="0"/>
        <w:autoSpaceDN w:val="0"/>
        <w:adjustRightInd w:val="0"/>
        <w:ind w:left="720" w:right="-720" w:hanging="720"/>
        <w:rPr>
          <w:rFonts w:ascii="Helvetica" w:hAnsi="Helvetica" w:cs="Helvetica"/>
        </w:rPr>
      </w:pPr>
    </w:p>
    <w:p w14:paraId="2B658C03" w14:textId="50137927" w:rsidR="00C25D53" w:rsidRDefault="00C25D53" w:rsidP="00C25D53">
      <w:pPr>
        <w:autoSpaceDE w:val="0"/>
        <w:autoSpaceDN w:val="0"/>
        <w:adjustRightInd w:val="0"/>
        <w:ind w:left="720" w:right="-720" w:hanging="720"/>
        <w:rPr>
          <w:rFonts w:ascii="Helvetica" w:hAnsi="Helvetica" w:cs="Helvetica"/>
        </w:rPr>
      </w:pPr>
      <w:r>
        <w:rPr>
          <w:rFonts w:ascii="Helvetica" w:hAnsi="Helvetica" w:cs="Helvetica"/>
        </w:rPr>
        <w:t xml:space="preserve">Reich, P. B., and J. </w:t>
      </w:r>
      <w:proofErr w:type="spellStart"/>
      <w:r>
        <w:rPr>
          <w:rFonts w:ascii="Helvetica" w:hAnsi="Helvetica" w:cs="Helvetica"/>
        </w:rPr>
        <w:t>Oleksyn</w:t>
      </w:r>
      <w:proofErr w:type="spellEnd"/>
      <w:r>
        <w:rPr>
          <w:rFonts w:ascii="Helvetica" w:hAnsi="Helvetica" w:cs="Helvetica"/>
        </w:rPr>
        <w:t xml:space="preserve">. 2004. Global patterns of plant leaf N and P in relation to temperature and latitude. Proceedings of the National Academy of Sciences of the United States of America </w:t>
      </w:r>
      <w:r>
        <w:rPr>
          <w:rFonts w:ascii="Helvetica" w:hAnsi="Helvetica" w:cs="Helvetica"/>
          <w:b/>
          <w:bCs/>
        </w:rPr>
        <w:t>101</w:t>
      </w:r>
      <w:r>
        <w:rPr>
          <w:rFonts w:ascii="Helvetica" w:hAnsi="Helvetica" w:cs="Helvetica"/>
        </w:rPr>
        <w:t>:11001-11006.</w:t>
      </w:r>
    </w:p>
    <w:p w14:paraId="22F77BB3" w14:textId="170E085B" w:rsidR="00C25D53" w:rsidRDefault="00C25D53">
      <w:pPr>
        <w:pStyle w:val="CommentText"/>
      </w:pPr>
    </w:p>
  </w:comment>
  <w:comment w:id="54" w:author="Peter A Wilfahrt" w:date="2021-07-21T15:32:00Z" w:initials="PAW">
    <w:p w14:paraId="06D96ECA" w14:textId="064DA21D" w:rsidR="00505CE2" w:rsidRDefault="00505CE2">
      <w:pPr>
        <w:pStyle w:val="CommentText"/>
      </w:pPr>
      <w:r>
        <w:rPr>
          <w:rStyle w:val="CommentReference"/>
        </w:rPr>
        <w:annotationRef/>
      </w:r>
      <w:r>
        <w:t xml:space="preserve">This is a term we need to be careful with. </w:t>
      </w:r>
      <w:r w:rsidR="00751753">
        <w:t>As we’ve discussed at the meetings, soil N =/= plant available soil N. Even the fertilization treatment is a little dicey as we don’t know what proportion is leached away or immobilized by microbes, though I think it’s fair to assume that we’ve alleviated any limitation of soil N to the plant.</w:t>
      </w:r>
    </w:p>
  </w:comment>
  <w:comment w:id="55" w:author="Peter A Wilfahrt" w:date="2021-07-21T15:36:00Z" w:initials="PAW">
    <w:p w14:paraId="71F11A6F" w14:textId="4965E823" w:rsidR="00751753" w:rsidRDefault="00751753">
      <w:pPr>
        <w:pStyle w:val="CommentText"/>
      </w:pPr>
      <w:r>
        <w:rPr>
          <w:rStyle w:val="CommentReference"/>
        </w:rPr>
        <w:annotationRef/>
      </w:r>
      <w:r>
        <w:t>This is a really cool result!</w:t>
      </w:r>
    </w:p>
  </w:comment>
  <w:comment w:id="57" w:author="Peter A Wilfahrt" w:date="2021-07-21T15:40:00Z" w:initials="PAW">
    <w:p w14:paraId="52D80CDE" w14:textId="4B5F45E0" w:rsidR="00751753" w:rsidRDefault="00751753">
      <w:pPr>
        <w:pStyle w:val="CommentText"/>
      </w:pPr>
      <w:r>
        <w:rPr>
          <w:rStyle w:val="CommentReference"/>
        </w:rPr>
        <w:annotationRef/>
      </w:r>
      <w:r>
        <w:t xml:space="preserve">I’d add a sentence here explaining </w:t>
      </w:r>
      <w:proofErr w:type="spellStart"/>
      <w:r>
        <w:t>signifiance</w:t>
      </w:r>
      <w:proofErr w:type="spellEnd"/>
    </w:p>
  </w:comment>
  <w:comment w:id="58" w:author="Peter A Wilfahrt" w:date="2021-07-21T15:41:00Z" w:initials="PAW">
    <w:p w14:paraId="4B8BC2A5" w14:textId="4F85AE53" w:rsidR="00751753" w:rsidRDefault="00751753">
      <w:pPr>
        <w:pStyle w:val="CommentText"/>
      </w:pPr>
      <w:r>
        <w:rPr>
          <w:rStyle w:val="CommentReference"/>
        </w:rPr>
        <w:annotationRef/>
      </w:r>
      <w:r>
        <w:t>R2 or r?</w:t>
      </w:r>
    </w:p>
  </w:comment>
  <w:comment w:id="59" w:author="Eric Seabloom" w:date="2021-07-30T11:25:00Z" w:initials="ES">
    <w:p w14:paraId="270F2B01" w14:textId="5CBCD786" w:rsidR="00415E17" w:rsidRDefault="00415E17">
      <w:pPr>
        <w:pStyle w:val="CommentText"/>
      </w:pPr>
      <w:r>
        <w:rPr>
          <w:rStyle w:val="CommentReference"/>
        </w:rPr>
        <w:annotationRef/>
      </w:r>
      <w:r>
        <w:t xml:space="preserve">It could be useful to also look at the Anderson paper that looks at whole community N, as this will include species turnover. This might be more in line with what earth systems models are predicting as well. </w:t>
      </w:r>
    </w:p>
    <w:p w14:paraId="7A353823" w14:textId="17CEC6A0" w:rsidR="00415E17" w:rsidRDefault="00415E17">
      <w:pPr>
        <w:pStyle w:val="CommentText"/>
      </w:pPr>
    </w:p>
    <w:p w14:paraId="6010B0FF" w14:textId="77777777" w:rsidR="00415E17" w:rsidRDefault="00415E17" w:rsidP="00415E17">
      <w:pPr>
        <w:autoSpaceDE w:val="0"/>
        <w:autoSpaceDN w:val="0"/>
        <w:adjustRightInd w:val="0"/>
        <w:ind w:left="720" w:right="-720" w:hanging="720"/>
        <w:rPr>
          <w:rFonts w:ascii="Helvetica" w:hAnsi="Helvetica" w:cs="Helvetica"/>
        </w:rPr>
      </w:pPr>
      <w:r>
        <w:rPr>
          <w:rFonts w:ascii="Helvetica" w:hAnsi="Helvetica" w:cs="Helvetica"/>
        </w:rPr>
        <w:t xml:space="preserve">Anderson, T. M., D. M. Griffith, J. B. Grace, E. M. Lind, P. B. Adler, L. A. Biederman, D. M. Blumenthal, P. </w:t>
      </w:r>
      <w:proofErr w:type="spellStart"/>
      <w:r>
        <w:rPr>
          <w:rFonts w:ascii="Helvetica" w:hAnsi="Helvetica" w:cs="Helvetica"/>
        </w:rPr>
        <w:t>Daleo</w:t>
      </w:r>
      <w:proofErr w:type="spellEnd"/>
      <w:r>
        <w:rPr>
          <w:rFonts w:ascii="Helvetica" w:hAnsi="Helvetica" w:cs="Helvetica"/>
        </w:rPr>
        <w:t xml:space="preserve">, J. </w:t>
      </w:r>
      <w:proofErr w:type="spellStart"/>
      <w:r>
        <w:rPr>
          <w:rFonts w:ascii="Helvetica" w:hAnsi="Helvetica" w:cs="Helvetica"/>
        </w:rPr>
        <w:t>Firn</w:t>
      </w:r>
      <w:proofErr w:type="spellEnd"/>
      <w:r>
        <w:rPr>
          <w:rFonts w:ascii="Helvetica" w:hAnsi="Helvetica" w:cs="Helvetica"/>
        </w:rPr>
        <w:t xml:space="preserve">, N. Hagenah, W. S. </w:t>
      </w:r>
      <w:proofErr w:type="spellStart"/>
      <w:r>
        <w:rPr>
          <w:rFonts w:ascii="Helvetica" w:hAnsi="Helvetica" w:cs="Helvetica"/>
        </w:rPr>
        <w:t>Harpole</w:t>
      </w:r>
      <w:proofErr w:type="spellEnd"/>
      <w:r>
        <w:rPr>
          <w:rFonts w:ascii="Helvetica" w:hAnsi="Helvetica" w:cs="Helvetica"/>
        </w:rPr>
        <w:t xml:space="preserve">, A. S. MacDougall, R. L. McCulley, S. M. Prober, A. C. </w:t>
      </w:r>
      <w:proofErr w:type="spellStart"/>
      <w:r>
        <w:rPr>
          <w:rFonts w:ascii="Helvetica" w:hAnsi="Helvetica" w:cs="Helvetica"/>
        </w:rPr>
        <w:t>Risch</w:t>
      </w:r>
      <w:proofErr w:type="spellEnd"/>
      <w:r>
        <w:rPr>
          <w:rFonts w:ascii="Helvetica" w:hAnsi="Helvetica" w:cs="Helvetica"/>
        </w:rPr>
        <w:t xml:space="preserve">, M. Sankaran, M. Schutz, E. W. </w:t>
      </w:r>
      <w:proofErr w:type="spellStart"/>
      <w:r>
        <w:rPr>
          <w:rFonts w:ascii="Helvetica" w:hAnsi="Helvetica" w:cs="Helvetica"/>
        </w:rPr>
        <w:t>Seabloom</w:t>
      </w:r>
      <w:proofErr w:type="spellEnd"/>
      <w:r>
        <w:rPr>
          <w:rFonts w:ascii="Helvetica" w:hAnsi="Helvetica" w:cs="Helvetica"/>
        </w:rPr>
        <w:t xml:space="preserve">, C. J. Stevens, L. L. Sullivan, P. D. Wragg, and E. T. Borer. 2018. Herbivory and eutrophication mediate grassland plant nutrient responses across a global climatic gradient. Ecology </w:t>
      </w:r>
      <w:r>
        <w:rPr>
          <w:rFonts w:ascii="Helvetica" w:hAnsi="Helvetica" w:cs="Helvetica"/>
          <w:b/>
          <w:bCs/>
        </w:rPr>
        <w:t>99</w:t>
      </w:r>
      <w:r>
        <w:rPr>
          <w:rFonts w:ascii="Helvetica" w:hAnsi="Helvetica" w:cs="Helvetica"/>
        </w:rPr>
        <w:t>:822-831.</w:t>
      </w:r>
    </w:p>
    <w:p w14:paraId="72A6A9FC" w14:textId="77777777" w:rsidR="00415E17" w:rsidRDefault="00415E17">
      <w:pPr>
        <w:pStyle w:val="CommentText"/>
      </w:pPr>
    </w:p>
    <w:p w14:paraId="576182F1" w14:textId="4521DE9D" w:rsidR="00415E17" w:rsidRDefault="00415E17">
      <w:pPr>
        <w:pStyle w:val="CommentText"/>
      </w:pPr>
      <w:r w:rsidRPr="00415E17">
        <w:drawing>
          <wp:inline distT="0" distB="0" distL="0" distR="0" wp14:anchorId="3F6602AE" wp14:editId="4781984A">
            <wp:extent cx="5270500" cy="416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270500" cy="4165600"/>
                    </a:xfrm>
                    <a:prstGeom prst="rect">
                      <a:avLst/>
                    </a:prstGeom>
                  </pic:spPr>
                </pic:pic>
              </a:graphicData>
            </a:graphic>
          </wp:inline>
        </w:drawing>
      </w:r>
    </w:p>
  </w:comment>
  <w:comment w:id="60" w:author="Nick Smith" w:date="2021-06-28T12:09:00Z" w:initials="NGS">
    <w:p w14:paraId="539C3587" w14:textId="5DE6C9A2" w:rsidR="00DD7DE1" w:rsidRDefault="00DD7DE1">
      <w:pPr>
        <w:pStyle w:val="CommentText"/>
      </w:pPr>
      <w:r>
        <w:rPr>
          <w:rStyle w:val="CommentReference"/>
        </w:rPr>
        <w:annotationRef/>
      </w:r>
      <w:r>
        <w:t>Please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B99683" w15:done="0"/>
  <w15:commentEx w15:paraId="2D652C82" w15:done="0"/>
  <w15:commentEx w15:paraId="4AC28289" w15:done="0"/>
  <w15:commentEx w15:paraId="6B530EE5" w15:done="0"/>
  <w15:commentEx w15:paraId="699AAB16" w15:done="0"/>
  <w15:commentEx w15:paraId="55CE4D03" w15:done="0"/>
  <w15:commentEx w15:paraId="7EC4EF51" w15:done="0"/>
  <w15:commentEx w15:paraId="199EEF6B" w15:done="0"/>
  <w15:commentEx w15:paraId="1C30FDF7" w15:done="0"/>
  <w15:commentEx w15:paraId="71CA6F51" w15:done="0"/>
  <w15:commentEx w15:paraId="2720CE5E" w15:done="0"/>
  <w15:commentEx w15:paraId="0EBF35A7" w15:done="0"/>
  <w15:commentEx w15:paraId="324784E4" w15:done="0"/>
  <w15:commentEx w15:paraId="57B77637" w15:done="0"/>
  <w15:commentEx w15:paraId="35FD3185" w15:done="0"/>
  <w15:commentEx w15:paraId="60DDDF83" w15:done="0"/>
  <w15:commentEx w15:paraId="08D9E7EE" w15:done="0"/>
  <w15:commentEx w15:paraId="06B72F98" w15:done="0"/>
  <w15:commentEx w15:paraId="1B80009C" w15:done="0"/>
  <w15:commentEx w15:paraId="5C5F82A4" w15:done="0"/>
  <w15:commentEx w15:paraId="7A50DDEF" w15:done="0"/>
  <w15:commentEx w15:paraId="6508D96A" w15:done="0"/>
  <w15:commentEx w15:paraId="0FE0C2DE" w15:done="0"/>
  <w15:commentEx w15:paraId="080BB196" w15:paraIdParent="0FE0C2DE" w15:done="0"/>
  <w15:commentEx w15:paraId="5BC36D7B" w15:done="0"/>
  <w15:commentEx w15:paraId="08E26D69" w15:done="0"/>
  <w15:commentEx w15:paraId="4C5B2800" w15:done="0"/>
  <w15:commentEx w15:paraId="11B09F67" w15:paraIdParent="4C5B2800" w15:done="0"/>
  <w15:commentEx w15:paraId="7369EE73" w15:done="0"/>
  <w15:commentEx w15:paraId="600F27B6" w15:paraIdParent="7369EE73" w15:done="0"/>
  <w15:commentEx w15:paraId="061696B3" w15:done="0"/>
  <w15:commentEx w15:paraId="59B29A02" w15:done="0"/>
  <w15:commentEx w15:paraId="33221BB2" w15:done="0"/>
  <w15:commentEx w15:paraId="22F77BB3" w15:done="0"/>
  <w15:commentEx w15:paraId="06D96ECA" w15:done="0"/>
  <w15:commentEx w15:paraId="71F11A6F" w15:done="0"/>
  <w15:commentEx w15:paraId="52D80CDE" w15:done="0"/>
  <w15:commentEx w15:paraId="4B8BC2A5" w15:done="0"/>
  <w15:commentEx w15:paraId="576182F1" w15:done="0"/>
  <w15:commentEx w15:paraId="539C35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279F3" w16cex:dateUtc="2021-07-21T15:48:00Z"/>
  <w16cex:commentExtensible w16cex:durableId="24A27A25" w16cex:dateUtc="2021-07-21T15:49:00Z"/>
  <w16cex:commentExtensible w16cex:durableId="24AD3DEE" w16cex:dateUtc="2021-07-29T19:47:00Z"/>
  <w16cex:commentExtensible w16cex:durableId="24A27A91" w16cex:dateUtc="2021-07-21T15:50:00Z"/>
  <w16cex:commentExtensible w16cex:durableId="24A27C06" w16cex:dateUtc="2021-07-21T15:57:00Z"/>
  <w16cex:commentExtensible w16cex:durableId="24A27BC4" w16cex:dateUtc="2021-07-21T15:56:00Z"/>
  <w16cex:commentExtensible w16cex:durableId="24A27BE1" w16cex:dateUtc="2021-07-21T15:56:00Z"/>
  <w16cex:commentExtensible w16cex:durableId="24A27C6C" w16cex:dateUtc="2021-07-21T15:58:00Z"/>
  <w16cex:commentExtensible w16cex:durableId="24A29DA6" w16cex:dateUtc="2021-07-21T18:20:00Z"/>
  <w16cex:commentExtensible w16cex:durableId="24AD3F8B" w16cex:dateUtc="2021-07-29T19:54:00Z"/>
  <w16cex:commentExtensible w16cex:durableId="24A29DFA" w16cex:dateUtc="2021-07-21T18:22:00Z"/>
  <w16cex:commentExtensible w16cex:durableId="24A29E52" w16cex:dateUtc="2021-07-21T18:23:00Z"/>
  <w16cex:commentExtensible w16cex:durableId="24A29E87" w16cex:dateUtc="2021-07-21T18:24:00Z"/>
  <w16cex:commentExtensible w16cex:durableId="24AE5187" w16cex:dateUtc="2021-07-30T15:23:00Z"/>
  <w16cex:commentExtensible w16cex:durableId="24A2AB62" w16cex:dateUtc="2021-07-21T19:19:00Z"/>
  <w16cex:commentExtensible w16cex:durableId="24AE5217" w16cex:dateUtc="2021-07-30T15:25:00Z"/>
  <w16cex:commentExtensible w16cex:durableId="24A2B02E" w16cex:dateUtc="2021-07-21T19:39:00Z"/>
  <w16cex:commentExtensible w16cex:durableId="24A2B2E4" w16cex:dateUtc="2021-07-21T19:51:00Z"/>
  <w16cex:commentExtensible w16cex:durableId="24A2B828" w16cex:dateUtc="2021-07-21T20:13:00Z"/>
  <w16cex:commentExtensible w16cex:durableId="24AE5343" w16cex:dateUtc="2021-07-30T15:30:00Z"/>
  <w16cex:commentExtensible w16cex:durableId="24A2B3DA" w16cex:dateUtc="2021-07-21T19:55:00Z"/>
  <w16cex:commentExtensible w16cex:durableId="24A2B530" w16cex:dateUtc="2021-07-21T20:01:00Z"/>
  <w16cex:commentExtensible w16cex:durableId="24AE5894" w16cex:dateUtc="2021-07-30T15:53:00Z"/>
  <w16cex:commentExtensible w16cex:durableId="24AE5935" w16cex:dateUtc="2021-07-30T15:55:00Z"/>
  <w16cex:commentExtensible w16cex:durableId="24A2B798" w16cex:dateUtc="2021-07-21T20:11:00Z"/>
  <w16cex:commentExtensible w16cex:durableId="24A2B6D2" w16cex:dateUtc="2021-07-21T20:08:00Z"/>
  <w16cex:commentExtensible w16cex:durableId="24AE5D87" w16cex:dateUtc="2021-07-30T16:14:00Z"/>
  <w16cex:commentExtensible w16cex:durableId="24A2B7DF" w16cex:dateUtc="2021-07-21T20:12:00Z"/>
  <w16cex:commentExtensible w16cex:durableId="24AE598B" w16cex:dateUtc="2021-07-30T15:57:00Z"/>
  <w16cex:commentExtensible w16cex:durableId="24A2BA79" w16cex:dateUtc="2021-07-21T20:23:00Z"/>
  <w16cex:commentExtensible w16cex:durableId="24A2BBA0" w16cex:dateUtc="2021-07-21T20:28:00Z"/>
  <w16cex:commentExtensible w16cex:durableId="24A2BBBD" w16cex:dateUtc="2021-07-21T20:29:00Z"/>
  <w16cex:commentExtensible w16cex:durableId="24AE5B3C" w16cex:dateUtc="2021-07-30T16:04:00Z"/>
  <w16cex:commentExtensible w16cex:durableId="24A2BCA4" w16cex:dateUtc="2021-07-21T20:32:00Z"/>
  <w16cex:commentExtensible w16cex:durableId="24A2BD65" w16cex:dateUtc="2021-07-21T20:36:00Z"/>
  <w16cex:commentExtensible w16cex:durableId="24A2BE7E" w16cex:dateUtc="2021-07-21T20:40:00Z"/>
  <w16cex:commentExtensible w16cex:durableId="24A2BEB5" w16cex:dateUtc="2021-07-21T20:41:00Z"/>
  <w16cex:commentExtensible w16cex:durableId="24AE6020" w16cex:dateUtc="2021-07-30T16: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B99683" w16cid:durableId="24843A68"/>
  <w16cid:commentId w16cid:paraId="2D652C82" w16cid:durableId="24A279F3"/>
  <w16cid:commentId w16cid:paraId="4AC28289" w16cid:durableId="24A27A25"/>
  <w16cid:commentId w16cid:paraId="6B530EE5" w16cid:durableId="24AD3DEE"/>
  <w16cid:commentId w16cid:paraId="699AAB16" w16cid:durableId="24A27A91"/>
  <w16cid:commentId w16cid:paraId="55CE4D03" w16cid:durableId="24A27C06"/>
  <w16cid:commentId w16cid:paraId="7EC4EF51" w16cid:durableId="24A27BC4"/>
  <w16cid:commentId w16cid:paraId="199EEF6B" w16cid:durableId="24A27BE1"/>
  <w16cid:commentId w16cid:paraId="1C30FDF7" w16cid:durableId="24A27C6C"/>
  <w16cid:commentId w16cid:paraId="71CA6F51" w16cid:durableId="24A29DA6"/>
  <w16cid:commentId w16cid:paraId="2720CE5E" w16cid:durableId="24AD3F8B"/>
  <w16cid:commentId w16cid:paraId="0EBF35A7" w16cid:durableId="24A29DFA"/>
  <w16cid:commentId w16cid:paraId="324784E4" w16cid:durableId="24A29E52"/>
  <w16cid:commentId w16cid:paraId="57B77637" w16cid:durableId="24A29E87"/>
  <w16cid:commentId w16cid:paraId="35FD3185" w16cid:durableId="24AE5187"/>
  <w16cid:commentId w16cid:paraId="60DDDF83" w16cid:durableId="24A2AB62"/>
  <w16cid:commentId w16cid:paraId="08D9E7EE" w16cid:durableId="24AE5217"/>
  <w16cid:commentId w16cid:paraId="06B72F98" w16cid:durableId="24A2B02E"/>
  <w16cid:commentId w16cid:paraId="1B80009C" w16cid:durableId="24A2B2E4"/>
  <w16cid:commentId w16cid:paraId="5C5F82A4" w16cid:durableId="24A2B828"/>
  <w16cid:commentId w16cid:paraId="7A50DDEF" w16cid:durableId="24AE5343"/>
  <w16cid:commentId w16cid:paraId="6508D96A" w16cid:durableId="24A2B3DA"/>
  <w16cid:commentId w16cid:paraId="0FE0C2DE" w16cid:durableId="24A2B530"/>
  <w16cid:commentId w16cid:paraId="080BB196" w16cid:durableId="24AE5894"/>
  <w16cid:commentId w16cid:paraId="5BC36D7B" w16cid:durableId="24AE5935"/>
  <w16cid:commentId w16cid:paraId="08E26D69" w16cid:durableId="24A2B798"/>
  <w16cid:commentId w16cid:paraId="4C5B2800" w16cid:durableId="24A2B6D2"/>
  <w16cid:commentId w16cid:paraId="11B09F67" w16cid:durableId="24AE5D87"/>
  <w16cid:commentId w16cid:paraId="7369EE73" w16cid:durableId="24A2B7DF"/>
  <w16cid:commentId w16cid:paraId="600F27B6" w16cid:durableId="24AE598B"/>
  <w16cid:commentId w16cid:paraId="061696B3" w16cid:durableId="24A2BA79"/>
  <w16cid:commentId w16cid:paraId="59B29A02" w16cid:durableId="24A2BBA0"/>
  <w16cid:commentId w16cid:paraId="33221BB2" w16cid:durableId="24A2BBBD"/>
  <w16cid:commentId w16cid:paraId="22F77BB3" w16cid:durableId="24AE5B3C"/>
  <w16cid:commentId w16cid:paraId="06D96ECA" w16cid:durableId="24A2BCA4"/>
  <w16cid:commentId w16cid:paraId="71F11A6F" w16cid:durableId="24A2BD65"/>
  <w16cid:commentId w16cid:paraId="52D80CDE" w16cid:durableId="24A2BE7E"/>
  <w16cid:commentId w16cid:paraId="4B8BC2A5" w16cid:durableId="24A2BEB5"/>
  <w16cid:commentId w16cid:paraId="576182F1" w16cid:durableId="24AE6020"/>
  <w16cid:commentId w16cid:paraId="539C3587" w16cid:durableId="24843A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3848A" w14:textId="77777777" w:rsidR="006B7F47" w:rsidRDefault="006B7F47" w:rsidP="001B44B1">
      <w:r>
        <w:separator/>
      </w:r>
    </w:p>
  </w:endnote>
  <w:endnote w:type="continuationSeparator" w:id="0">
    <w:p w14:paraId="1E55CE07" w14:textId="77777777" w:rsidR="006B7F47" w:rsidRDefault="006B7F47" w:rsidP="001B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4780687"/>
      <w:docPartObj>
        <w:docPartGallery w:val="Page Numbers (Bottom of Page)"/>
        <w:docPartUnique/>
      </w:docPartObj>
    </w:sdtPr>
    <w:sdtEndPr>
      <w:rPr>
        <w:rStyle w:val="PageNumber"/>
      </w:rPr>
    </w:sdtEndPr>
    <w:sdtContent>
      <w:p w14:paraId="3164C6C6" w14:textId="327FB48A" w:rsidR="00105704" w:rsidRDefault="00105704" w:rsidP="00771C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E43F7F" w14:textId="77777777" w:rsidR="00105704" w:rsidRDefault="00105704" w:rsidP="00DA24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9242791"/>
      <w:docPartObj>
        <w:docPartGallery w:val="Page Numbers (Bottom of Page)"/>
        <w:docPartUnique/>
      </w:docPartObj>
    </w:sdtPr>
    <w:sdtEndPr>
      <w:rPr>
        <w:rStyle w:val="PageNumber"/>
      </w:rPr>
    </w:sdtEndPr>
    <w:sdtContent>
      <w:p w14:paraId="26B0195A" w14:textId="011C7121" w:rsidR="00105704" w:rsidRDefault="00105704" w:rsidP="00771C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2C2C66" w14:textId="77777777" w:rsidR="00105704" w:rsidRDefault="00105704" w:rsidP="00DA24C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12FCC" w14:textId="77777777" w:rsidR="006B7F47" w:rsidRDefault="006B7F47" w:rsidP="001B44B1">
      <w:r>
        <w:separator/>
      </w:r>
    </w:p>
  </w:footnote>
  <w:footnote w:type="continuationSeparator" w:id="0">
    <w:p w14:paraId="52D3B106" w14:textId="77777777" w:rsidR="006B7F47" w:rsidRDefault="006B7F47" w:rsidP="001B4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0A78"/>
    <w:multiLevelType w:val="hybridMultilevel"/>
    <w:tmpl w:val="3C82BC0C"/>
    <w:lvl w:ilvl="0" w:tplc="9894D3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83577"/>
    <w:multiLevelType w:val="multilevel"/>
    <w:tmpl w:val="C688E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E26327"/>
    <w:multiLevelType w:val="multilevel"/>
    <w:tmpl w:val="48404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5D024C"/>
    <w:multiLevelType w:val="multilevel"/>
    <w:tmpl w:val="B77EE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num>
  <w:num w:numId="3">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3"/>
  </w:num>
  <w:num w:numId="5">
    <w:abstractNumId w:val="3"/>
  </w:num>
  <w:num w:numId="6">
    <w:abstractNumId w:val="1"/>
  </w:num>
  <w:num w:numId="7">
    <w:abstractNumId w:val="1"/>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Eric Seabloom">
    <w15:presenceInfo w15:providerId="AD" w15:userId="S::seabloom@umn.edu::d6cad169-b1b2-4002-aa07-d187c4b7c524"/>
  </w15:person>
  <w15:person w15:author="Peter A Wilfahrt">
    <w15:presenceInfo w15:providerId="AD" w15:userId="S::wilf0020@umn.edu::91db5563-2fe0-41eb-90b0-83cda765da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8"/>
  <w:hideGrammaticalError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7DA"/>
    <w:rsid w:val="00005B92"/>
    <w:rsid w:val="00016940"/>
    <w:rsid w:val="00024346"/>
    <w:rsid w:val="00042F1B"/>
    <w:rsid w:val="00053B82"/>
    <w:rsid w:val="0007174C"/>
    <w:rsid w:val="00077C60"/>
    <w:rsid w:val="0008438C"/>
    <w:rsid w:val="00096AFD"/>
    <w:rsid w:val="000B15CA"/>
    <w:rsid w:val="000C26ED"/>
    <w:rsid w:val="000C4651"/>
    <w:rsid w:val="000C583D"/>
    <w:rsid w:val="000D0F58"/>
    <w:rsid w:val="000D3DDB"/>
    <w:rsid w:val="000E40F2"/>
    <w:rsid w:val="000F0BE3"/>
    <w:rsid w:val="00102B2A"/>
    <w:rsid w:val="001042EA"/>
    <w:rsid w:val="00105704"/>
    <w:rsid w:val="00111025"/>
    <w:rsid w:val="00111AFB"/>
    <w:rsid w:val="0012381D"/>
    <w:rsid w:val="0013288D"/>
    <w:rsid w:val="00135FBB"/>
    <w:rsid w:val="00143637"/>
    <w:rsid w:val="0014366E"/>
    <w:rsid w:val="00150B42"/>
    <w:rsid w:val="00152D8D"/>
    <w:rsid w:val="00165EAE"/>
    <w:rsid w:val="00175A1E"/>
    <w:rsid w:val="0019122A"/>
    <w:rsid w:val="001A1A51"/>
    <w:rsid w:val="001A2607"/>
    <w:rsid w:val="001B0EE0"/>
    <w:rsid w:val="001B44B1"/>
    <w:rsid w:val="001B6B10"/>
    <w:rsid w:val="001C5C13"/>
    <w:rsid w:val="001D0C18"/>
    <w:rsid w:val="001D0DC9"/>
    <w:rsid w:val="001D2A99"/>
    <w:rsid w:val="001D5E19"/>
    <w:rsid w:val="001E6174"/>
    <w:rsid w:val="001F281E"/>
    <w:rsid w:val="001F3BE9"/>
    <w:rsid w:val="001F50DA"/>
    <w:rsid w:val="001F7DFE"/>
    <w:rsid w:val="002019BC"/>
    <w:rsid w:val="002106E3"/>
    <w:rsid w:val="002269FF"/>
    <w:rsid w:val="00226FA7"/>
    <w:rsid w:val="0023259A"/>
    <w:rsid w:val="002327DA"/>
    <w:rsid w:val="00237CD4"/>
    <w:rsid w:val="002436D6"/>
    <w:rsid w:val="00250A39"/>
    <w:rsid w:val="00254541"/>
    <w:rsid w:val="00280238"/>
    <w:rsid w:val="0028100D"/>
    <w:rsid w:val="00292985"/>
    <w:rsid w:val="00296CCE"/>
    <w:rsid w:val="002A1086"/>
    <w:rsid w:val="002A405B"/>
    <w:rsid w:val="002A727E"/>
    <w:rsid w:val="002B2CF0"/>
    <w:rsid w:val="002B429E"/>
    <w:rsid w:val="002B7732"/>
    <w:rsid w:val="002D5EE3"/>
    <w:rsid w:val="002E0B6F"/>
    <w:rsid w:val="002E41FB"/>
    <w:rsid w:val="00300607"/>
    <w:rsid w:val="003428DC"/>
    <w:rsid w:val="00342D03"/>
    <w:rsid w:val="00346CD5"/>
    <w:rsid w:val="00354D81"/>
    <w:rsid w:val="00356386"/>
    <w:rsid w:val="00361685"/>
    <w:rsid w:val="00361AA0"/>
    <w:rsid w:val="003640DC"/>
    <w:rsid w:val="003704D1"/>
    <w:rsid w:val="00381A62"/>
    <w:rsid w:val="00383758"/>
    <w:rsid w:val="003A1D1C"/>
    <w:rsid w:val="003A1E67"/>
    <w:rsid w:val="003A2059"/>
    <w:rsid w:val="003A6444"/>
    <w:rsid w:val="003A755A"/>
    <w:rsid w:val="003B0716"/>
    <w:rsid w:val="003B11E5"/>
    <w:rsid w:val="003B4314"/>
    <w:rsid w:val="003C476D"/>
    <w:rsid w:val="003D09AF"/>
    <w:rsid w:val="003D1A31"/>
    <w:rsid w:val="003E3A22"/>
    <w:rsid w:val="003E3DED"/>
    <w:rsid w:val="003F3A2E"/>
    <w:rsid w:val="003F70DB"/>
    <w:rsid w:val="00403672"/>
    <w:rsid w:val="00406371"/>
    <w:rsid w:val="00413299"/>
    <w:rsid w:val="00415E17"/>
    <w:rsid w:val="004167AF"/>
    <w:rsid w:val="004460F8"/>
    <w:rsid w:val="0045053D"/>
    <w:rsid w:val="004554C8"/>
    <w:rsid w:val="00464810"/>
    <w:rsid w:val="004661AC"/>
    <w:rsid w:val="00470C32"/>
    <w:rsid w:val="00471979"/>
    <w:rsid w:val="00472FC8"/>
    <w:rsid w:val="00482CAA"/>
    <w:rsid w:val="004921F3"/>
    <w:rsid w:val="00492B6E"/>
    <w:rsid w:val="00493741"/>
    <w:rsid w:val="0049730B"/>
    <w:rsid w:val="004A62EF"/>
    <w:rsid w:val="004B1332"/>
    <w:rsid w:val="004B6018"/>
    <w:rsid w:val="004C345D"/>
    <w:rsid w:val="004C3644"/>
    <w:rsid w:val="004C5B4A"/>
    <w:rsid w:val="004D1F45"/>
    <w:rsid w:val="004D217C"/>
    <w:rsid w:val="004E0353"/>
    <w:rsid w:val="004E1503"/>
    <w:rsid w:val="004E69E5"/>
    <w:rsid w:val="004E72F0"/>
    <w:rsid w:val="004F2CA3"/>
    <w:rsid w:val="005024F9"/>
    <w:rsid w:val="00504217"/>
    <w:rsid w:val="00505CE2"/>
    <w:rsid w:val="005223F0"/>
    <w:rsid w:val="00522C0C"/>
    <w:rsid w:val="00533C21"/>
    <w:rsid w:val="00536B03"/>
    <w:rsid w:val="0053714C"/>
    <w:rsid w:val="00542D4D"/>
    <w:rsid w:val="00562A58"/>
    <w:rsid w:val="005631B4"/>
    <w:rsid w:val="00563552"/>
    <w:rsid w:val="00567E4F"/>
    <w:rsid w:val="005910A0"/>
    <w:rsid w:val="0059163C"/>
    <w:rsid w:val="005948A0"/>
    <w:rsid w:val="005A0FAA"/>
    <w:rsid w:val="005A5C5B"/>
    <w:rsid w:val="005A731B"/>
    <w:rsid w:val="005B6195"/>
    <w:rsid w:val="005C1F8E"/>
    <w:rsid w:val="005D276D"/>
    <w:rsid w:val="005D42F3"/>
    <w:rsid w:val="005F0AFC"/>
    <w:rsid w:val="00601147"/>
    <w:rsid w:val="00604C4C"/>
    <w:rsid w:val="00622DF9"/>
    <w:rsid w:val="0063040B"/>
    <w:rsid w:val="00640580"/>
    <w:rsid w:val="00640D61"/>
    <w:rsid w:val="00656DF5"/>
    <w:rsid w:val="006618FD"/>
    <w:rsid w:val="006664CE"/>
    <w:rsid w:val="00672CC1"/>
    <w:rsid w:val="006A1708"/>
    <w:rsid w:val="006A278F"/>
    <w:rsid w:val="006A3045"/>
    <w:rsid w:val="006B7F47"/>
    <w:rsid w:val="006D7E9A"/>
    <w:rsid w:val="006E17D6"/>
    <w:rsid w:val="0070307F"/>
    <w:rsid w:val="00712244"/>
    <w:rsid w:val="00716334"/>
    <w:rsid w:val="00724D3E"/>
    <w:rsid w:val="00745361"/>
    <w:rsid w:val="0075092F"/>
    <w:rsid w:val="00750DAC"/>
    <w:rsid w:val="00751753"/>
    <w:rsid w:val="00753733"/>
    <w:rsid w:val="00754C0C"/>
    <w:rsid w:val="00762C16"/>
    <w:rsid w:val="007648C5"/>
    <w:rsid w:val="00771C52"/>
    <w:rsid w:val="00772303"/>
    <w:rsid w:val="0078503B"/>
    <w:rsid w:val="00790AB6"/>
    <w:rsid w:val="00796C11"/>
    <w:rsid w:val="007A06B9"/>
    <w:rsid w:val="007A1692"/>
    <w:rsid w:val="007A6CA7"/>
    <w:rsid w:val="007B0E7E"/>
    <w:rsid w:val="007B4434"/>
    <w:rsid w:val="007B4DDA"/>
    <w:rsid w:val="007D124D"/>
    <w:rsid w:val="007D3D72"/>
    <w:rsid w:val="007D52B6"/>
    <w:rsid w:val="007D6AFA"/>
    <w:rsid w:val="007E26DC"/>
    <w:rsid w:val="007F1A75"/>
    <w:rsid w:val="007F1C56"/>
    <w:rsid w:val="007F34AF"/>
    <w:rsid w:val="007F6543"/>
    <w:rsid w:val="007F6C75"/>
    <w:rsid w:val="008010AC"/>
    <w:rsid w:val="00801487"/>
    <w:rsid w:val="008137B9"/>
    <w:rsid w:val="008257F9"/>
    <w:rsid w:val="00827B83"/>
    <w:rsid w:val="00832B95"/>
    <w:rsid w:val="008371D2"/>
    <w:rsid w:val="00840038"/>
    <w:rsid w:val="008531D1"/>
    <w:rsid w:val="00880F5C"/>
    <w:rsid w:val="0088369D"/>
    <w:rsid w:val="00884269"/>
    <w:rsid w:val="00884696"/>
    <w:rsid w:val="00884CEC"/>
    <w:rsid w:val="00890194"/>
    <w:rsid w:val="00893A76"/>
    <w:rsid w:val="0089527B"/>
    <w:rsid w:val="0089659F"/>
    <w:rsid w:val="008A5EC2"/>
    <w:rsid w:val="008A6771"/>
    <w:rsid w:val="008A70F6"/>
    <w:rsid w:val="008A7A58"/>
    <w:rsid w:val="008B04B8"/>
    <w:rsid w:val="008C4664"/>
    <w:rsid w:val="008C53AA"/>
    <w:rsid w:val="008C7A1E"/>
    <w:rsid w:val="008D2402"/>
    <w:rsid w:val="008E3C9D"/>
    <w:rsid w:val="008E7B36"/>
    <w:rsid w:val="008F481E"/>
    <w:rsid w:val="008F486F"/>
    <w:rsid w:val="00921E26"/>
    <w:rsid w:val="0092235C"/>
    <w:rsid w:val="00930A47"/>
    <w:rsid w:val="0093447B"/>
    <w:rsid w:val="00934597"/>
    <w:rsid w:val="00934623"/>
    <w:rsid w:val="009347FA"/>
    <w:rsid w:val="009361C5"/>
    <w:rsid w:val="00936697"/>
    <w:rsid w:val="00951F0E"/>
    <w:rsid w:val="00961478"/>
    <w:rsid w:val="00967D5A"/>
    <w:rsid w:val="00971CEF"/>
    <w:rsid w:val="009734F0"/>
    <w:rsid w:val="00992D65"/>
    <w:rsid w:val="009A5B56"/>
    <w:rsid w:val="009B768F"/>
    <w:rsid w:val="009B7AC8"/>
    <w:rsid w:val="009C694B"/>
    <w:rsid w:val="009D2AEB"/>
    <w:rsid w:val="009D3535"/>
    <w:rsid w:val="009F1CFE"/>
    <w:rsid w:val="009F236E"/>
    <w:rsid w:val="009F343C"/>
    <w:rsid w:val="00A0048F"/>
    <w:rsid w:val="00A06CDF"/>
    <w:rsid w:val="00A07568"/>
    <w:rsid w:val="00A151ED"/>
    <w:rsid w:val="00A15679"/>
    <w:rsid w:val="00A23605"/>
    <w:rsid w:val="00A24A5B"/>
    <w:rsid w:val="00A24EFB"/>
    <w:rsid w:val="00A25309"/>
    <w:rsid w:val="00A25398"/>
    <w:rsid w:val="00A365F1"/>
    <w:rsid w:val="00A54421"/>
    <w:rsid w:val="00A6009F"/>
    <w:rsid w:val="00A67554"/>
    <w:rsid w:val="00A85915"/>
    <w:rsid w:val="00A93E29"/>
    <w:rsid w:val="00A975A3"/>
    <w:rsid w:val="00AB6E48"/>
    <w:rsid w:val="00AB7D42"/>
    <w:rsid w:val="00AC3CF2"/>
    <w:rsid w:val="00AC49CC"/>
    <w:rsid w:val="00AD69EA"/>
    <w:rsid w:val="00AE040E"/>
    <w:rsid w:val="00AE0C5E"/>
    <w:rsid w:val="00AE1760"/>
    <w:rsid w:val="00AF12A2"/>
    <w:rsid w:val="00B024FB"/>
    <w:rsid w:val="00B05AC4"/>
    <w:rsid w:val="00B16B03"/>
    <w:rsid w:val="00B20AE0"/>
    <w:rsid w:val="00B22FE1"/>
    <w:rsid w:val="00B25CDC"/>
    <w:rsid w:val="00B262CF"/>
    <w:rsid w:val="00B40B96"/>
    <w:rsid w:val="00B42B31"/>
    <w:rsid w:val="00B47C59"/>
    <w:rsid w:val="00B750FB"/>
    <w:rsid w:val="00B76E6C"/>
    <w:rsid w:val="00BA58FF"/>
    <w:rsid w:val="00BB2D6F"/>
    <w:rsid w:val="00BB2DE6"/>
    <w:rsid w:val="00BB64EC"/>
    <w:rsid w:val="00BB749D"/>
    <w:rsid w:val="00BC7659"/>
    <w:rsid w:val="00BD3DF0"/>
    <w:rsid w:val="00BD6E25"/>
    <w:rsid w:val="00BD7C1B"/>
    <w:rsid w:val="00BE61C3"/>
    <w:rsid w:val="00BE7786"/>
    <w:rsid w:val="00BF1133"/>
    <w:rsid w:val="00BF387F"/>
    <w:rsid w:val="00BF4DED"/>
    <w:rsid w:val="00C22725"/>
    <w:rsid w:val="00C25D53"/>
    <w:rsid w:val="00C41EA2"/>
    <w:rsid w:val="00C64CEB"/>
    <w:rsid w:val="00C71459"/>
    <w:rsid w:val="00C71FEE"/>
    <w:rsid w:val="00C7310E"/>
    <w:rsid w:val="00C93A3A"/>
    <w:rsid w:val="00CA02E8"/>
    <w:rsid w:val="00CA27A5"/>
    <w:rsid w:val="00CA64B3"/>
    <w:rsid w:val="00CA6CFC"/>
    <w:rsid w:val="00CB5801"/>
    <w:rsid w:val="00CB7CF7"/>
    <w:rsid w:val="00CC076E"/>
    <w:rsid w:val="00CC0CAA"/>
    <w:rsid w:val="00CC3A73"/>
    <w:rsid w:val="00CD0265"/>
    <w:rsid w:val="00CD0AB6"/>
    <w:rsid w:val="00CD6729"/>
    <w:rsid w:val="00CE37E7"/>
    <w:rsid w:val="00CE3D9E"/>
    <w:rsid w:val="00CF0686"/>
    <w:rsid w:val="00D06FFF"/>
    <w:rsid w:val="00D10DE1"/>
    <w:rsid w:val="00D16F1C"/>
    <w:rsid w:val="00D332E5"/>
    <w:rsid w:val="00D47B46"/>
    <w:rsid w:val="00D60C62"/>
    <w:rsid w:val="00D61309"/>
    <w:rsid w:val="00D65202"/>
    <w:rsid w:val="00D7113F"/>
    <w:rsid w:val="00D860B0"/>
    <w:rsid w:val="00D901A3"/>
    <w:rsid w:val="00DA1940"/>
    <w:rsid w:val="00DA24C9"/>
    <w:rsid w:val="00DA3E12"/>
    <w:rsid w:val="00DB48ED"/>
    <w:rsid w:val="00DB5402"/>
    <w:rsid w:val="00DC5A2D"/>
    <w:rsid w:val="00DC7E5B"/>
    <w:rsid w:val="00DD3527"/>
    <w:rsid w:val="00DD6EFB"/>
    <w:rsid w:val="00DD7DE1"/>
    <w:rsid w:val="00E009DE"/>
    <w:rsid w:val="00E019F3"/>
    <w:rsid w:val="00E05F61"/>
    <w:rsid w:val="00E213DA"/>
    <w:rsid w:val="00E2660B"/>
    <w:rsid w:val="00E26DE7"/>
    <w:rsid w:val="00E26FD9"/>
    <w:rsid w:val="00E3357A"/>
    <w:rsid w:val="00E339EE"/>
    <w:rsid w:val="00E4356B"/>
    <w:rsid w:val="00E438A9"/>
    <w:rsid w:val="00E509F6"/>
    <w:rsid w:val="00E52179"/>
    <w:rsid w:val="00E55919"/>
    <w:rsid w:val="00E67E69"/>
    <w:rsid w:val="00E7312B"/>
    <w:rsid w:val="00E752D7"/>
    <w:rsid w:val="00E77008"/>
    <w:rsid w:val="00E82934"/>
    <w:rsid w:val="00E8456C"/>
    <w:rsid w:val="00E90291"/>
    <w:rsid w:val="00E95E33"/>
    <w:rsid w:val="00E95F37"/>
    <w:rsid w:val="00EA41B4"/>
    <w:rsid w:val="00EB1FEE"/>
    <w:rsid w:val="00EB379B"/>
    <w:rsid w:val="00EB6190"/>
    <w:rsid w:val="00EC7E77"/>
    <w:rsid w:val="00EE6CB1"/>
    <w:rsid w:val="00EF2641"/>
    <w:rsid w:val="00EF31EA"/>
    <w:rsid w:val="00EF4F1D"/>
    <w:rsid w:val="00EF60BF"/>
    <w:rsid w:val="00F01F6F"/>
    <w:rsid w:val="00F178AB"/>
    <w:rsid w:val="00F17CC7"/>
    <w:rsid w:val="00F30405"/>
    <w:rsid w:val="00F36E49"/>
    <w:rsid w:val="00F476C2"/>
    <w:rsid w:val="00F65012"/>
    <w:rsid w:val="00F86558"/>
    <w:rsid w:val="00F9151E"/>
    <w:rsid w:val="00FB2742"/>
    <w:rsid w:val="00FC770E"/>
    <w:rsid w:val="00FE6377"/>
    <w:rsid w:val="00FF2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4CA5F"/>
  <w14:defaultImageDpi w14:val="32767"/>
  <w15:chartTrackingRefBased/>
  <w15:docId w15:val="{FECB2523-E0B9-9843-8A05-65B33EF4B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C25D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1685"/>
    <w:pPr>
      <w:spacing w:before="100" w:beforeAutospacing="1" w:after="100" w:afterAutospacing="1"/>
    </w:pPr>
    <w:rPr>
      <w:rFonts w:eastAsia="Times New Roman"/>
    </w:rPr>
  </w:style>
  <w:style w:type="character" w:customStyle="1" w:styleId="apple-tab-span">
    <w:name w:val="apple-tab-span"/>
    <w:basedOn w:val="DefaultParagraphFont"/>
    <w:rsid w:val="00361685"/>
  </w:style>
  <w:style w:type="table" w:styleId="TableGrid">
    <w:name w:val="Table Grid"/>
    <w:basedOn w:val="TableNormal"/>
    <w:uiPriority w:val="39"/>
    <w:rsid w:val="00B47C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509F6"/>
    <w:rPr>
      <w:color w:val="808080"/>
    </w:rPr>
  </w:style>
  <w:style w:type="character" w:styleId="CommentReference">
    <w:name w:val="annotation reference"/>
    <w:basedOn w:val="DefaultParagraphFont"/>
    <w:uiPriority w:val="99"/>
    <w:semiHidden/>
    <w:unhideWhenUsed/>
    <w:rsid w:val="004E1503"/>
    <w:rPr>
      <w:sz w:val="16"/>
      <w:szCs w:val="16"/>
    </w:rPr>
  </w:style>
  <w:style w:type="paragraph" w:styleId="CommentText">
    <w:name w:val="annotation text"/>
    <w:basedOn w:val="Normal"/>
    <w:link w:val="CommentTextChar"/>
    <w:uiPriority w:val="99"/>
    <w:semiHidden/>
    <w:unhideWhenUsed/>
    <w:rsid w:val="004E1503"/>
    <w:rPr>
      <w:sz w:val="20"/>
      <w:szCs w:val="20"/>
    </w:rPr>
  </w:style>
  <w:style w:type="character" w:customStyle="1" w:styleId="CommentTextChar">
    <w:name w:val="Comment Text Char"/>
    <w:basedOn w:val="DefaultParagraphFont"/>
    <w:link w:val="CommentText"/>
    <w:uiPriority w:val="99"/>
    <w:semiHidden/>
    <w:rsid w:val="004E1503"/>
    <w:rPr>
      <w:sz w:val="20"/>
      <w:szCs w:val="20"/>
    </w:rPr>
  </w:style>
  <w:style w:type="paragraph" w:styleId="CommentSubject">
    <w:name w:val="annotation subject"/>
    <w:basedOn w:val="CommentText"/>
    <w:next w:val="CommentText"/>
    <w:link w:val="CommentSubjectChar"/>
    <w:uiPriority w:val="99"/>
    <w:semiHidden/>
    <w:unhideWhenUsed/>
    <w:rsid w:val="004E1503"/>
    <w:rPr>
      <w:b/>
      <w:bCs/>
    </w:rPr>
  </w:style>
  <w:style w:type="character" w:customStyle="1" w:styleId="CommentSubjectChar">
    <w:name w:val="Comment Subject Char"/>
    <w:basedOn w:val="CommentTextChar"/>
    <w:link w:val="CommentSubject"/>
    <w:uiPriority w:val="99"/>
    <w:semiHidden/>
    <w:rsid w:val="004E1503"/>
    <w:rPr>
      <w:b/>
      <w:bCs/>
      <w:sz w:val="20"/>
      <w:szCs w:val="20"/>
    </w:rPr>
  </w:style>
  <w:style w:type="paragraph" w:styleId="Caption">
    <w:name w:val="caption"/>
    <w:basedOn w:val="Normal"/>
    <w:next w:val="Normal"/>
    <w:uiPriority w:val="35"/>
    <w:unhideWhenUsed/>
    <w:qFormat/>
    <w:rsid w:val="007F34AF"/>
    <w:rPr>
      <w:rFonts w:eastAsia="Times New Roman"/>
      <w:b/>
      <w:bCs/>
      <w:sz w:val="20"/>
      <w:szCs w:val="20"/>
    </w:rPr>
  </w:style>
  <w:style w:type="paragraph" w:styleId="BalloonText">
    <w:name w:val="Balloon Text"/>
    <w:basedOn w:val="Normal"/>
    <w:link w:val="BalloonTextChar"/>
    <w:uiPriority w:val="99"/>
    <w:semiHidden/>
    <w:unhideWhenUsed/>
    <w:rsid w:val="00951F0E"/>
    <w:rPr>
      <w:sz w:val="18"/>
      <w:szCs w:val="18"/>
    </w:rPr>
  </w:style>
  <w:style w:type="character" w:customStyle="1" w:styleId="BalloonTextChar">
    <w:name w:val="Balloon Text Char"/>
    <w:basedOn w:val="DefaultParagraphFont"/>
    <w:link w:val="BalloonText"/>
    <w:uiPriority w:val="99"/>
    <w:semiHidden/>
    <w:rsid w:val="00951F0E"/>
    <w:rPr>
      <w:sz w:val="18"/>
      <w:szCs w:val="18"/>
    </w:rPr>
  </w:style>
  <w:style w:type="paragraph" w:styleId="Footer">
    <w:name w:val="footer"/>
    <w:basedOn w:val="Normal"/>
    <w:link w:val="FooterChar"/>
    <w:uiPriority w:val="99"/>
    <w:unhideWhenUsed/>
    <w:rsid w:val="001B44B1"/>
    <w:pPr>
      <w:tabs>
        <w:tab w:val="center" w:pos="4680"/>
        <w:tab w:val="right" w:pos="9360"/>
      </w:tabs>
    </w:pPr>
  </w:style>
  <w:style w:type="character" w:customStyle="1" w:styleId="FooterChar">
    <w:name w:val="Footer Char"/>
    <w:basedOn w:val="DefaultParagraphFont"/>
    <w:link w:val="Footer"/>
    <w:uiPriority w:val="99"/>
    <w:rsid w:val="001B44B1"/>
  </w:style>
  <w:style w:type="character" w:styleId="PageNumber">
    <w:name w:val="page number"/>
    <w:basedOn w:val="DefaultParagraphFont"/>
    <w:uiPriority w:val="99"/>
    <w:semiHidden/>
    <w:unhideWhenUsed/>
    <w:rsid w:val="001B44B1"/>
  </w:style>
  <w:style w:type="character" w:styleId="LineNumber">
    <w:name w:val="line number"/>
    <w:basedOn w:val="DefaultParagraphFont"/>
    <w:uiPriority w:val="99"/>
    <w:semiHidden/>
    <w:unhideWhenUsed/>
    <w:rsid w:val="001B44B1"/>
  </w:style>
  <w:style w:type="paragraph" w:styleId="Revision">
    <w:name w:val="Revision"/>
    <w:hidden/>
    <w:uiPriority w:val="99"/>
    <w:semiHidden/>
    <w:rsid w:val="00771C52"/>
  </w:style>
  <w:style w:type="paragraph" w:styleId="ListParagraph">
    <w:name w:val="List Paragraph"/>
    <w:basedOn w:val="Normal"/>
    <w:uiPriority w:val="34"/>
    <w:qFormat/>
    <w:rsid w:val="004921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87478">
      <w:bodyDiv w:val="1"/>
      <w:marLeft w:val="0"/>
      <w:marRight w:val="0"/>
      <w:marTop w:val="0"/>
      <w:marBottom w:val="0"/>
      <w:divBdr>
        <w:top w:val="none" w:sz="0" w:space="0" w:color="auto"/>
        <w:left w:val="none" w:sz="0" w:space="0" w:color="auto"/>
        <w:bottom w:val="none" w:sz="0" w:space="0" w:color="auto"/>
        <w:right w:val="none" w:sz="0" w:space="0" w:color="auto"/>
      </w:divBdr>
    </w:div>
    <w:div w:id="440759554">
      <w:bodyDiv w:val="1"/>
      <w:marLeft w:val="0"/>
      <w:marRight w:val="0"/>
      <w:marTop w:val="0"/>
      <w:marBottom w:val="0"/>
      <w:divBdr>
        <w:top w:val="none" w:sz="0" w:space="0" w:color="auto"/>
        <w:left w:val="none" w:sz="0" w:space="0" w:color="auto"/>
        <w:bottom w:val="none" w:sz="0" w:space="0" w:color="auto"/>
        <w:right w:val="none" w:sz="0" w:space="0" w:color="auto"/>
      </w:divBdr>
    </w:div>
    <w:div w:id="1164123220">
      <w:bodyDiv w:val="1"/>
      <w:marLeft w:val="0"/>
      <w:marRight w:val="0"/>
      <w:marTop w:val="0"/>
      <w:marBottom w:val="0"/>
      <w:divBdr>
        <w:top w:val="none" w:sz="0" w:space="0" w:color="auto"/>
        <w:left w:val="none" w:sz="0" w:space="0" w:color="auto"/>
        <w:bottom w:val="none" w:sz="0" w:space="0" w:color="auto"/>
        <w:right w:val="none" w:sz="0" w:space="0" w:color="auto"/>
      </w:divBdr>
    </w:div>
    <w:div w:id="1334911912">
      <w:bodyDiv w:val="1"/>
      <w:marLeft w:val="0"/>
      <w:marRight w:val="0"/>
      <w:marTop w:val="0"/>
      <w:marBottom w:val="0"/>
      <w:divBdr>
        <w:top w:val="none" w:sz="0" w:space="0" w:color="auto"/>
        <w:left w:val="none" w:sz="0" w:space="0" w:color="auto"/>
        <w:bottom w:val="none" w:sz="0" w:space="0" w:color="auto"/>
        <w:right w:val="none" w:sz="0" w:space="0" w:color="auto"/>
      </w:divBdr>
    </w:div>
    <w:div w:id="1563325376">
      <w:bodyDiv w:val="1"/>
      <w:marLeft w:val="0"/>
      <w:marRight w:val="0"/>
      <w:marTop w:val="0"/>
      <w:marBottom w:val="0"/>
      <w:divBdr>
        <w:top w:val="none" w:sz="0" w:space="0" w:color="auto"/>
        <w:left w:val="none" w:sz="0" w:space="0" w:color="auto"/>
        <w:bottom w:val="none" w:sz="0" w:space="0" w:color="auto"/>
        <w:right w:val="none" w:sz="0" w:space="0" w:color="auto"/>
      </w:divBdr>
      <w:divsChild>
        <w:div w:id="900553730">
          <w:marLeft w:val="0"/>
          <w:marRight w:val="0"/>
          <w:marTop w:val="0"/>
          <w:marBottom w:val="0"/>
          <w:divBdr>
            <w:top w:val="none" w:sz="0" w:space="0" w:color="auto"/>
            <w:left w:val="none" w:sz="0" w:space="0" w:color="auto"/>
            <w:bottom w:val="none" w:sz="0" w:space="0" w:color="auto"/>
            <w:right w:val="none" w:sz="0" w:space="0" w:color="auto"/>
          </w:divBdr>
          <w:divsChild>
            <w:div w:id="1262450277">
              <w:marLeft w:val="0"/>
              <w:marRight w:val="0"/>
              <w:marTop w:val="0"/>
              <w:marBottom w:val="0"/>
              <w:divBdr>
                <w:top w:val="none" w:sz="0" w:space="0" w:color="auto"/>
                <w:left w:val="none" w:sz="0" w:space="0" w:color="auto"/>
                <w:bottom w:val="none" w:sz="0" w:space="0" w:color="auto"/>
                <w:right w:val="none" w:sz="0" w:space="0" w:color="auto"/>
              </w:divBdr>
              <w:divsChild>
                <w:div w:id="470635865">
                  <w:marLeft w:val="0"/>
                  <w:marRight w:val="0"/>
                  <w:marTop w:val="0"/>
                  <w:marBottom w:val="0"/>
                  <w:divBdr>
                    <w:top w:val="none" w:sz="0" w:space="0" w:color="auto"/>
                    <w:left w:val="none" w:sz="0" w:space="0" w:color="auto"/>
                    <w:bottom w:val="none" w:sz="0" w:space="0" w:color="auto"/>
                    <w:right w:val="none" w:sz="0" w:space="0" w:color="auto"/>
                  </w:divBdr>
                  <w:divsChild>
                    <w:div w:id="12240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906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9.emf"/><Relationship Id="rId1" Type="http://schemas.openxmlformats.org/officeDocument/2006/relationships/image" Target="media/image3.emf"/></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A8B83-ED6F-9C4E-A3B8-627C1CD32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Pages>
  <Words>65850</Words>
  <Characters>375345</Characters>
  <Application>Microsoft Office Word</Application>
  <DocSecurity>0</DocSecurity>
  <Lines>3127</Lines>
  <Paragraphs>880</Paragraphs>
  <ScaleCrop>false</ScaleCrop>
  <HeadingPairs>
    <vt:vector size="2" baseType="variant">
      <vt:variant>
        <vt:lpstr>Title</vt:lpstr>
      </vt:variant>
      <vt:variant>
        <vt:i4>1</vt:i4>
      </vt:variant>
    </vt:vector>
  </HeadingPairs>
  <TitlesOfParts>
    <vt:vector size="1" baseType="lpstr">
      <vt:lpstr/>
    </vt:vector>
  </TitlesOfParts>
  <Company>Lawrence Berkeley National Lab</Company>
  <LinksUpToDate>false</LinksUpToDate>
  <CharactersWithSpaces>440315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Nick</dc:creator>
  <cp:keywords/>
  <dc:description/>
  <cp:lastModifiedBy>Eric Seabloom</cp:lastModifiedBy>
  <cp:revision>4</cp:revision>
  <dcterms:created xsi:type="dcterms:W3CDTF">2021-07-29T19:42:00Z</dcterms:created>
  <dcterms:modified xsi:type="dcterms:W3CDTF">2021-07-30T16:27:00Z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http://www.zotero.org/styles/ecology-letters</vt:lpwstr>
  </property>
  <property fmtid="{D5CDD505-2E9C-101B-9397-08002B2CF9AE}" pid="9" name="Mendeley Recent Style Name 3_1">
    <vt:lpwstr>Ecology Letters</vt:lpwstr>
  </property>
  <property fmtid="{D5CDD505-2E9C-101B-9397-08002B2CF9AE}" pid="10" name="Mendeley Recent Style Id 4_1">
    <vt:lpwstr>http://www.zotero.org/styles/global-change-biology</vt:lpwstr>
  </property>
  <property fmtid="{D5CDD505-2E9C-101B-9397-08002B2CF9AE}" pid="11" name="Mendeley Recent Style Name 4_1">
    <vt:lpwstr>Global Change 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http://www.zotero.org/styles/new-phytologist</vt:lpwstr>
  </property>
  <property fmtid="{D5CDD505-2E9C-101B-9397-08002B2CF9AE}" pid="17" name="Mendeley Recent Style Name 7_1">
    <vt:lpwstr>New Phytologist</vt:lpwstr>
  </property>
  <property fmtid="{D5CDD505-2E9C-101B-9397-08002B2CF9AE}" pid="18" name="Mendeley Recent Style Id 8_1">
    <vt:lpwstr>http://www.zotero.org/styles/plant-cell-and-environment</vt:lpwstr>
  </property>
  <property fmtid="{D5CDD505-2E9C-101B-9397-08002B2CF9AE}" pid="19" name="Mendeley Recent Style Name 8_1">
    <vt:lpwstr>Plant, Cell &amp; Environment</vt:lpwstr>
  </property>
  <property fmtid="{D5CDD505-2E9C-101B-9397-08002B2CF9AE}" pid="20" name="Mendeley Recent Style Id 9_1">
    <vt:lpwstr>http://www.zotero.org/styles/trends-in-ecology-and-evolution</vt:lpwstr>
  </property>
  <property fmtid="{D5CDD505-2E9C-101B-9397-08002B2CF9AE}" pid="21" name="Mendeley Recent Style Name 9_1">
    <vt:lpwstr>Trends in Ecology &amp; Evolution</vt:lpwstr>
  </property>
  <property fmtid="{D5CDD505-2E9C-101B-9397-08002B2CF9AE}" pid="22" name="Mendeley Document_1">
    <vt:lpwstr>True</vt:lpwstr>
  </property>
  <property fmtid="{D5CDD505-2E9C-101B-9397-08002B2CF9AE}" pid="23" name="Mendeley Unique User Id_1">
    <vt:lpwstr>f489eac8-2ba4-3a34-8e77-b588845b6ff4</vt:lpwstr>
  </property>
  <property fmtid="{D5CDD505-2E9C-101B-9397-08002B2CF9AE}" pid="24" name="Mendeley Citation Style_1">
    <vt:lpwstr>http://www.zotero.org/styles/global-change-biology</vt:lpwstr>
  </property>
</Properties>
</file>